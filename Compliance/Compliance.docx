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635939024"/>
        <w:docPartObj>
          <w:docPartGallery w:val="Table of Contents"/>
          <w:docPartUnique/>
        </w:docPartObj>
      </w:sdtPr>
      <w:sdtEndPr>
        <w:rPr>
          <w:noProof/>
        </w:rPr>
      </w:sdtEndPr>
      <w:sdtContent>
        <w:p w14:paraId="323D4E50" w14:textId="77777777" w:rsidR="006F0DC5" w:rsidRDefault="006F0DC5" w:rsidP="006F0DC5">
          <w:pPr>
            <w:pStyle w:val="TOCHeading"/>
          </w:pPr>
          <w:r>
            <w:t>Table of Contents</w:t>
          </w:r>
        </w:p>
        <w:p w14:paraId="74F22A0D" w14:textId="77777777" w:rsidR="00C723D2" w:rsidRDefault="00C723D2" w:rsidP="00C723D2">
          <w:pPr>
            <w:pStyle w:val="TOC1"/>
          </w:pPr>
        </w:p>
        <w:p w14:paraId="09443082" w14:textId="77777777" w:rsidR="006D525B" w:rsidRDefault="006F0DC5" w:rsidP="00C723D2">
          <w:pPr>
            <w:pStyle w:val="TOC1"/>
            <w:rPr>
              <w:rFonts w:eastAsiaTheme="minorEastAsia"/>
              <w:noProof/>
            </w:rPr>
          </w:pPr>
          <w:r>
            <w:fldChar w:fldCharType="begin"/>
          </w:r>
          <w:r>
            <w:instrText xml:space="preserve"> TOC \o "1-3" \h \z \u </w:instrText>
          </w:r>
          <w:r>
            <w:fldChar w:fldCharType="separate"/>
          </w:r>
          <w:hyperlink w:anchor="_Toc514186921" w:history="1">
            <w:r w:rsidR="006D525B" w:rsidRPr="00D521A6">
              <w:rPr>
                <w:rStyle w:val="Hyperlink"/>
                <w:noProof/>
              </w:rPr>
              <w:t>Before You Begin</w:t>
            </w:r>
            <w:r w:rsidR="006D525B">
              <w:rPr>
                <w:noProof/>
                <w:webHidden/>
              </w:rPr>
              <w:tab/>
            </w:r>
            <w:r w:rsidR="006D525B">
              <w:rPr>
                <w:noProof/>
                <w:webHidden/>
              </w:rPr>
              <w:fldChar w:fldCharType="begin"/>
            </w:r>
            <w:r w:rsidR="006D525B">
              <w:rPr>
                <w:noProof/>
                <w:webHidden/>
              </w:rPr>
              <w:instrText xml:space="preserve"> PAGEREF _Toc514186921 \h </w:instrText>
            </w:r>
            <w:r w:rsidR="006D525B">
              <w:rPr>
                <w:noProof/>
                <w:webHidden/>
              </w:rPr>
            </w:r>
            <w:r w:rsidR="006D525B">
              <w:rPr>
                <w:noProof/>
                <w:webHidden/>
              </w:rPr>
              <w:fldChar w:fldCharType="separate"/>
            </w:r>
            <w:r w:rsidR="006D525B">
              <w:rPr>
                <w:noProof/>
                <w:webHidden/>
              </w:rPr>
              <w:t>3</w:t>
            </w:r>
            <w:r w:rsidR="006D525B">
              <w:rPr>
                <w:noProof/>
                <w:webHidden/>
              </w:rPr>
              <w:fldChar w:fldCharType="end"/>
            </w:r>
          </w:hyperlink>
        </w:p>
        <w:p w14:paraId="1805A167" w14:textId="77777777" w:rsidR="006D525B" w:rsidRDefault="00042318" w:rsidP="00C723D2">
          <w:pPr>
            <w:pStyle w:val="TOC1"/>
            <w:rPr>
              <w:rFonts w:eastAsiaTheme="minorEastAsia"/>
              <w:noProof/>
            </w:rPr>
          </w:pPr>
          <w:hyperlink w:anchor="_Toc514186922" w:history="1">
            <w:r w:rsidR="006D525B" w:rsidRPr="00D521A6">
              <w:rPr>
                <w:rStyle w:val="Hyperlink"/>
                <w:noProof/>
              </w:rPr>
              <w:t>Requirements</w:t>
            </w:r>
            <w:r w:rsidR="006D525B">
              <w:rPr>
                <w:noProof/>
                <w:webHidden/>
              </w:rPr>
              <w:tab/>
            </w:r>
            <w:r w:rsidR="006D525B">
              <w:rPr>
                <w:noProof/>
                <w:webHidden/>
              </w:rPr>
              <w:fldChar w:fldCharType="begin"/>
            </w:r>
            <w:r w:rsidR="006D525B">
              <w:rPr>
                <w:noProof/>
                <w:webHidden/>
              </w:rPr>
              <w:instrText xml:space="preserve"> PAGEREF _Toc514186922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2B0DAC69" w14:textId="77777777" w:rsidR="006D525B" w:rsidRDefault="00042318" w:rsidP="00C723D2">
          <w:pPr>
            <w:pStyle w:val="TOC2"/>
            <w:rPr>
              <w:rFonts w:eastAsiaTheme="minorEastAsia"/>
              <w:noProof/>
            </w:rPr>
          </w:pPr>
          <w:hyperlink w:anchor="_Toc514186923" w:history="1">
            <w:r w:rsidR="006D525B" w:rsidRPr="00D521A6">
              <w:rPr>
                <w:rStyle w:val="Hyperlink"/>
                <w:noProof/>
              </w:rPr>
              <w:t>Record permissions</w:t>
            </w:r>
            <w:r w:rsidR="006D525B">
              <w:rPr>
                <w:noProof/>
                <w:webHidden/>
              </w:rPr>
              <w:tab/>
            </w:r>
            <w:r w:rsidR="006D525B">
              <w:rPr>
                <w:noProof/>
                <w:webHidden/>
              </w:rPr>
              <w:fldChar w:fldCharType="begin"/>
            </w:r>
            <w:r w:rsidR="006D525B">
              <w:rPr>
                <w:noProof/>
                <w:webHidden/>
              </w:rPr>
              <w:instrText xml:space="preserve"> PAGEREF _Toc514186923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469BF044" w14:textId="77777777" w:rsidR="006D525B" w:rsidRDefault="00042318" w:rsidP="00C723D2">
          <w:pPr>
            <w:pStyle w:val="TOC2"/>
            <w:rPr>
              <w:rFonts w:eastAsiaTheme="minorEastAsia"/>
              <w:noProof/>
            </w:rPr>
          </w:pPr>
          <w:hyperlink w:anchor="_Toc514186924" w:history="1">
            <w:r w:rsidR="006D525B" w:rsidRPr="00D521A6">
              <w:rPr>
                <w:rStyle w:val="Hyperlink"/>
                <w:noProof/>
              </w:rPr>
              <w:t>Exceptions</w:t>
            </w:r>
            <w:r w:rsidR="006D525B">
              <w:rPr>
                <w:noProof/>
                <w:webHidden/>
              </w:rPr>
              <w:tab/>
            </w:r>
            <w:r w:rsidR="006D525B">
              <w:rPr>
                <w:noProof/>
                <w:webHidden/>
              </w:rPr>
              <w:fldChar w:fldCharType="begin"/>
            </w:r>
            <w:r w:rsidR="006D525B">
              <w:rPr>
                <w:noProof/>
                <w:webHidden/>
              </w:rPr>
              <w:instrText xml:space="preserve"> PAGEREF _Toc514186924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675D3C6A" w14:textId="77777777" w:rsidR="006D525B" w:rsidRDefault="00042318" w:rsidP="00C723D2">
          <w:pPr>
            <w:pStyle w:val="TOC2"/>
            <w:rPr>
              <w:rFonts w:eastAsiaTheme="minorEastAsia"/>
              <w:noProof/>
            </w:rPr>
          </w:pPr>
          <w:hyperlink w:anchor="_Toc514186925"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_Toc514186925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7EE394EE" w14:textId="77777777" w:rsidR="006D525B" w:rsidRDefault="00042318" w:rsidP="00C723D2">
          <w:pPr>
            <w:pStyle w:val="TOC1"/>
            <w:rPr>
              <w:rFonts w:eastAsiaTheme="minorEastAsia"/>
              <w:noProof/>
            </w:rPr>
          </w:pPr>
          <w:hyperlink w:anchor="_Toc514186926" w:history="1">
            <w:r w:rsidR="006D525B" w:rsidRPr="00D521A6">
              <w:rPr>
                <w:rStyle w:val="Hyperlink"/>
                <w:noProof/>
              </w:rPr>
              <w:t>Content owner information</w:t>
            </w:r>
            <w:r w:rsidR="006D525B">
              <w:rPr>
                <w:noProof/>
                <w:webHidden/>
              </w:rPr>
              <w:tab/>
            </w:r>
            <w:r w:rsidR="006D525B">
              <w:rPr>
                <w:noProof/>
                <w:webHidden/>
              </w:rPr>
              <w:fldChar w:fldCharType="begin"/>
            </w:r>
            <w:r w:rsidR="006D525B">
              <w:rPr>
                <w:noProof/>
                <w:webHidden/>
              </w:rPr>
              <w:instrText xml:space="preserve"> PAGEREF _Toc514186926 \h </w:instrText>
            </w:r>
            <w:r w:rsidR="006D525B">
              <w:rPr>
                <w:noProof/>
                <w:webHidden/>
              </w:rPr>
            </w:r>
            <w:r w:rsidR="006D525B">
              <w:rPr>
                <w:noProof/>
                <w:webHidden/>
              </w:rPr>
              <w:fldChar w:fldCharType="separate"/>
            </w:r>
            <w:r w:rsidR="006D525B">
              <w:rPr>
                <w:noProof/>
                <w:webHidden/>
              </w:rPr>
              <w:t>5</w:t>
            </w:r>
            <w:r w:rsidR="006D525B">
              <w:rPr>
                <w:noProof/>
                <w:webHidden/>
              </w:rPr>
              <w:fldChar w:fldCharType="end"/>
            </w:r>
          </w:hyperlink>
        </w:p>
        <w:p w14:paraId="7BD57A46" w14:textId="77777777" w:rsidR="006D525B" w:rsidRDefault="00042318" w:rsidP="00C723D2">
          <w:pPr>
            <w:pStyle w:val="TOC1"/>
            <w:rPr>
              <w:rFonts w:eastAsiaTheme="minorEastAsia"/>
              <w:noProof/>
            </w:rPr>
          </w:pPr>
          <w:hyperlink w:anchor="_Toc514186927" w:history="1">
            <w:r w:rsidR="006D525B" w:rsidRPr="00D521A6">
              <w:rPr>
                <w:rStyle w:val="Hyperlink"/>
                <w:noProof/>
              </w:rPr>
              <w:t>Licensing</w:t>
            </w:r>
            <w:r w:rsidR="006D525B">
              <w:rPr>
                <w:noProof/>
                <w:webHidden/>
              </w:rPr>
              <w:tab/>
            </w:r>
            <w:r w:rsidR="006D525B">
              <w:rPr>
                <w:noProof/>
                <w:webHidden/>
              </w:rPr>
              <w:fldChar w:fldCharType="begin"/>
            </w:r>
            <w:r w:rsidR="006D525B">
              <w:rPr>
                <w:noProof/>
                <w:webHidden/>
              </w:rPr>
              <w:instrText xml:space="preserve"> PAGEREF _Toc514186927 \h </w:instrText>
            </w:r>
            <w:r w:rsidR="006D525B">
              <w:rPr>
                <w:noProof/>
                <w:webHidden/>
              </w:rPr>
            </w:r>
            <w:r w:rsidR="006D525B">
              <w:rPr>
                <w:noProof/>
                <w:webHidden/>
              </w:rPr>
              <w:fldChar w:fldCharType="separate"/>
            </w:r>
            <w:r w:rsidR="006D525B">
              <w:rPr>
                <w:noProof/>
                <w:webHidden/>
              </w:rPr>
              <w:t>6</w:t>
            </w:r>
            <w:r w:rsidR="006D525B">
              <w:rPr>
                <w:noProof/>
                <w:webHidden/>
              </w:rPr>
              <w:fldChar w:fldCharType="end"/>
            </w:r>
          </w:hyperlink>
        </w:p>
        <w:p w14:paraId="47C0CD89" w14:textId="77777777" w:rsidR="006D525B" w:rsidRDefault="00042318" w:rsidP="00C723D2">
          <w:pPr>
            <w:pStyle w:val="TOC1"/>
            <w:rPr>
              <w:rFonts w:eastAsiaTheme="minorEastAsia"/>
              <w:noProof/>
            </w:rPr>
          </w:pPr>
          <w:hyperlink w:anchor="_Toc514186928" w:history="1">
            <w:r w:rsidR="006D525B" w:rsidRPr="00D521A6">
              <w:rPr>
                <w:rStyle w:val="Hyperlink"/>
                <w:noProof/>
              </w:rPr>
              <w:t>Accessibility</w:t>
            </w:r>
            <w:r w:rsidR="006D525B">
              <w:rPr>
                <w:noProof/>
                <w:webHidden/>
              </w:rPr>
              <w:tab/>
            </w:r>
            <w:r w:rsidR="006D525B">
              <w:rPr>
                <w:noProof/>
                <w:webHidden/>
              </w:rPr>
              <w:fldChar w:fldCharType="begin"/>
            </w:r>
            <w:r w:rsidR="006D525B">
              <w:rPr>
                <w:noProof/>
                <w:webHidden/>
              </w:rPr>
              <w:instrText xml:space="preserve"> PAGEREF _Toc514186928 \h </w:instrText>
            </w:r>
            <w:r w:rsidR="006D525B">
              <w:rPr>
                <w:noProof/>
                <w:webHidden/>
              </w:rPr>
            </w:r>
            <w:r w:rsidR="006D525B">
              <w:rPr>
                <w:noProof/>
                <w:webHidden/>
              </w:rPr>
              <w:fldChar w:fldCharType="separate"/>
            </w:r>
            <w:r w:rsidR="006D525B">
              <w:rPr>
                <w:noProof/>
                <w:webHidden/>
              </w:rPr>
              <w:t>7</w:t>
            </w:r>
            <w:r w:rsidR="006D525B">
              <w:rPr>
                <w:noProof/>
                <w:webHidden/>
              </w:rPr>
              <w:fldChar w:fldCharType="end"/>
            </w:r>
          </w:hyperlink>
        </w:p>
        <w:p w14:paraId="4A99CF38" w14:textId="77777777" w:rsidR="006D525B" w:rsidRDefault="00042318" w:rsidP="00C723D2">
          <w:pPr>
            <w:pStyle w:val="TOC1"/>
            <w:rPr>
              <w:rFonts w:eastAsiaTheme="minorEastAsia"/>
              <w:noProof/>
            </w:rPr>
          </w:pPr>
          <w:hyperlink w:anchor="_Toc514186929" w:history="1">
            <w:r w:rsidR="006D525B" w:rsidRPr="00D521A6">
              <w:rPr>
                <w:rStyle w:val="Hyperlink"/>
                <w:noProof/>
              </w:rPr>
              <w:t>Global readiness</w:t>
            </w:r>
            <w:r w:rsidR="006D525B">
              <w:rPr>
                <w:noProof/>
                <w:webHidden/>
              </w:rPr>
              <w:tab/>
            </w:r>
            <w:r w:rsidR="006D525B">
              <w:rPr>
                <w:noProof/>
                <w:webHidden/>
              </w:rPr>
              <w:fldChar w:fldCharType="begin"/>
            </w:r>
            <w:r w:rsidR="006D525B">
              <w:rPr>
                <w:noProof/>
                <w:webHidden/>
              </w:rPr>
              <w:instrText xml:space="preserve"> PAGEREF _Toc514186929 \h </w:instrText>
            </w:r>
            <w:r w:rsidR="006D525B">
              <w:rPr>
                <w:noProof/>
                <w:webHidden/>
              </w:rPr>
            </w:r>
            <w:r w:rsidR="006D525B">
              <w:rPr>
                <w:noProof/>
                <w:webHidden/>
              </w:rPr>
              <w:fldChar w:fldCharType="separate"/>
            </w:r>
            <w:r w:rsidR="006D525B">
              <w:rPr>
                <w:noProof/>
                <w:webHidden/>
              </w:rPr>
              <w:t>8</w:t>
            </w:r>
            <w:r w:rsidR="006D525B">
              <w:rPr>
                <w:noProof/>
                <w:webHidden/>
              </w:rPr>
              <w:fldChar w:fldCharType="end"/>
            </w:r>
          </w:hyperlink>
        </w:p>
        <w:p w14:paraId="09AF7801" w14:textId="77777777" w:rsidR="006D525B" w:rsidRDefault="00042318" w:rsidP="00C723D2">
          <w:pPr>
            <w:pStyle w:val="TOC1"/>
            <w:rPr>
              <w:rFonts w:eastAsiaTheme="minorEastAsia"/>
              <w:noProof/>
            </w:rPr>
          </w:pPr>
          <w:hyperlink w:anchor="_Toc514186930"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_Toc514186930 \h </w:instrText>
            </w:r>
            <w:r w:rsidR="006D525B">
              <w:rPr>
                <w:noProof/>
                <w:webHidden/>
              </w:rPr>
            </w:r>
            <w:r w:rsidR="006D525B">
              <w:rPr>
                <w:noProof/>
                <w:webHidden/>
              </w:rPr>
              <w:fldChar w:fldCharType="separate"/>
            </w:r>
            <w:r w:rsidR="006D525B">
              <w:rPr>
                <w:noProof/>
                <w:webHidden/>
              </w:rPr>
              <w:t>9</w:t>
            </w:r>
            <w:r w:rsidR="006D525B">
              <w:rPr>
                <w:noProof/>
                <w:webHidden/>
              </w:rPr>
              <w:fldChar w:fldCharType="end"/>
            </w:r>
          </w:hyperlink>
        </w:p>
        <w:p w14:paraId="2B9B7DFB" w14:textId="77777777" w:rsidR="006D525B" w:rsidRDefault="00042318" w:rsidP="00C723D2">
          <w:pPr>
            <w:pStyle w:val="TOC1"/>
            <w:rPr>
              <w:rFonts w:eastAsiaTheme="minorEastAsia"/>
              <w:noProof/>
            </w:rPr>
          </w:pPr>
          <w:hyperlink w:anchor="_Toc514186931" w:history="1">
            <w:r w:rsidR="006D525B" w:rsidRPr="00D521A6">
              <w:rPr>
                <w:rStyle w:val="Hyperlink"/>
                <w:noProof/>
              </w:rPr>
              <w:t>Appendix A: Permissions log</w:t>
            </w:r>
            <w:r w:rsidR="006D525B">
              <w:rPr>
                <w:noProof/>
                <w:webHidden/>
              </w:rPr>
              <w:tab/>
            </w:r>
            <w:r w:rsidR="006D525B">
              <w:rPr>
                <w:noProof/>
                <w:webHidden/>
              </w:rPr>
              <w:fldChar w:fldCharType="begin"/>
            </w:r>
            <w:r w:rsidR="006D525B">
              <w:rPr>
                <w:noProof/>
                <w:webHidden/>
              </w:rPr>
              <w:instrText xml:space="preserve"> PAGEREF _Toc514186931 \h </w:instrText>
            </w:r>
            <w:r w:rsidR="006D525B">
              <w:rPr>
                <w:noProof/>
                <w:webHidden/>
              </w:rPr>
            </w:r>
            <w:r w:rsidR="006D525B">
              <w:rPr>
                <w:noProof/>
                <w:webHidden/>
              </w:rPr>
              <w:fldChar w:fldCharType="separate"/>
            </w:r>
            <w:r w:rsidR="006D525B">
              <w:rPr>
                <w:noProof/>
                <w:webHidden/>
              </w:rPr>
              <w:t>10</w:t>
            </w:r>
            <w:r w:rsidR="006D525B">
              <w:rPr>
                <w:noProof/>
                <w:webHidden/>
              </w:rPr>
              <w:fldChar w:fldCharType="end"/>
            </w:r>
          </w:hyperlink>
        </w:p>
        <w:p w14:paraId="073CC1D5" w14:textId="77777777" w:rsidR="006D525B" w:rsidRDefault="00042318" w:rsidP="00C723D2">
          <w:pPr>
            <w:pStyle w:val="TOC1"/>
            <w:rPr>
              <w:rFonts w:eastAsiaTheme="minorEastAsia"/>
              <w:noProof/>
            </w:rPr>
          </w:pPr>
          <w:hyperlink w:anchor="_Toc514186932" w:history="1">
            <w:r w:rsidR="006D525B" w:rsidRPr="00D521A6">
              <w:rPr>
                <w:rStyle w:val="Hyperlink"/>
                <w:noProof/>
              </w:rPr>
              <w:t>Appendix B: Permission documentation example</w:t>
            </w:r>
            <w:r w:rsidR="006D525B">
              <w:rPr>
                <w:noProof/>
                <w:webHidden/>
              </w:rPr>
              <w:tab/>
            </w:r>
            <w:r w:rsidR="006D525B">
              <w:rPr>
                <w:noProof/>
                <w:webHidden/>
              </w:rPr>
              <w:fldChar w:fldCharType="begin"/>
            </w:r>
            <w:r w:rsidR="006D525B">
              <w:rPr>
                <w:noProof/>
                <w:webHidden/>
              </w:rPr>
              <w:instrText xml:space="preserve"> PAGEREF _Toc514186932 \h </w:instrText>
            </w:r>
            <w:r w:rsidR="006D525B">
              <w:rPr>
                <w:noProof/>
                <w:webHidden/>
              </w:rPr>
            </w:r>
            <w:r w:rsidR="006D525B">
              <w:rPr>
                <w:noProof/>
                <w:webHidden/>
              </w:rPr>
              <w:fldChar w:fldCharType="separate"/>
            </w:r>
            <w:r w:rsidR="006D525B">
              <w:rPr>
                <w:noProof/>
                <w:webHidden/>
              </w:rPr>
              <w:t>11</w:t>
            </w:r>
            <w:r w:rsidR="006D525B">
              <w:rPr>
                <w:noProof/>
                <w:webHidden/>
              </w:rPr>
              <w:fldChar w:fldCharType="end"/>
            </w:r>
          </w:hyperlink>
        </w:p>
        <w:p w14:paraId="40E4ABF8" w14:textId="77777777" w:rsidR="006D525B" w:rsidRDefault="00042318" w:rsidP="00C723D2">
          <w:pPr>
            <w:pStyle w:val="TOC1"/>
            <w:rPr>
              <w:rFonts w:eastAsiaTheme="minorEastAsia"/>
              <w:noProof/>
            </w:rPr>
          </w:pPr>
          <w:hyperlink w:anchor="_Toc514186933" w:history="1">
            <w:r w:rsidR="006D525B" w:rsidRPr="00D521A6">
              <w:rPr>
                <w:rStyle w:val="Hyperlink"/>
                <w:noProof/>
              </w:rPr>
              <w:t>Appendix C: Useful contacts and resources</w:t>
            </w:r>
            <w:r w:rsidR="006D525B">
              <w:rPr>
                <w:noProof/>
                <w:webHidden/>
              </w:rPr>
              <w:tab/>
            </w:r>
            <w:r w:rsidR="006D525B">
              <w:rPr>
                <w:noProof/>
                <w:webHidden/>
              </w:rPr>
              <w:fldChar w:fldCharType="begin"/>
            </w:r>
            <w:r w:rsidR="006D525B">
              <w:rPr>
                <w:noProof/>
                <w:webHidden/>
              </w:rPr>
              <w:instrText xml:space="preserve"> PAGEREF _Toc514186933 \h </w:instrText>
            </w:r>
            <w:r w:rsidR="006D525B">
              <w:rPr>
                <w:noProof/>
                <w:webHidden/>
              </w:rPr>
            </w:r>
            <w:r w:rsidR="006D525B">
              <w:rPr>
                <w:noProof/>
                <w:webHidden/>
              </w:rPr>
              <w:fldChar w:fldCharType="separate"/>
            </w:r>
            <w:r w:rsidR="006D525B">
              <w:rPr>
                <w:noProof/>
                <w:webHidden/>
              </w:rPr>
              <w:t>12</w:t>
            </w:r>
            <w:r w:rsidR="006D525B">
              <w:rPr>
                <w:noProof/>
                <w:webHidden/>
              </w:rPr>
              <w:fldChar w:fldCharType="end"/>
            </w:r>
          </w:hyperlink>
        </w:p>
        <w:p w14:paraId="1FA62DA6" w14:textId="77777777" w:rsidR="006F0DC5" w:rsidRDefault="006F0DC5" w:rsidP="00C723D2">
          <w:pPr>
            <w:pStyle w:val="TOC1"/>
          </w:pPr>
          <w:r>
            <w:rPr>
              <w:noProof/>
            </w:rPr>
            <w:lastRenderedPageBreak/>
            <w:fldChar w:fldCharType="end"/>
          </w:r>
        </w:p>
      </w:sdtContent>
    </w:sdt>
    <w:p w14:paraId="45320A01" w14:textId="77777777" w:rsidR="006F0DC5" w:rsidRDefault="006F0DC5" w:rsidP="00F66966">
      <w:pPr>
        <w:pStyle w:val="MLXHeading1"/>
      </w:pPr>
      <w:bookmarkStart w:id="0" w:name="_Toc514186921"/>
      <w:r>
        <w:t>Before You Begin</w:t>
      </w:r>
      <w:bookmarkEnd w:id="0"/>
    </w:p>
    <w:p w14:paraId="2BB693E4" w14:textId="77777777" w:rsidR="006F0DC5" w:rsidRDefault="006F0DC5" w:rsidP="00565D1E">
      <w:pPr>
        <w:pStyle w:val="MLXBodycopy"/>
      </w:pPr>
      <w:r w:rsidRPr="00830953">
        <w:t xml:space="preserve">This checklist is an official document to help you confirm that your product </w:t>
      </w:r>
      <w:r w:rsidR="008E4173" w:rsidRPr="00830953">
        <w:t xml:space="preserve">(either developed for or provided to Microsoft) </w:t>
      </w:r>
      <w:r w:rsidRPr="00830953">
        <w:t>and its components are compliant before release to publication. By completing and signing</w:t>
      </w:r>
      <w:r w:rsidR="00790DE6">
        <w:t xml:space="preserve"> </w:t>
      </w:r>
      <w:r w:rsidRPr="00830953">
        <w:t xml:space="preserve">off on this checklist, </w:t>
      </w:r>
      <w:bookmarkStart w:id="1" w:name="_Hlk517349832"/>
      <w:r w:rsidRPr="00830953">
        <w:t xml:space="preserve">you and Microsoft have documented that your content meets Microsoft corporate compliance regulations. </w:t>
      </w:r>
    </w:p>
    <w:bookmarkEnd w:id="1"/>
    <w:p w14:paraId="16546F44" w14:textId="77777777" w:rsidR="00A76CAE" w:rsidRPr="00830953" w:rsidRDefault="00E77719" w:rsidP="00565D1E">
      <w:pPr>
        <w:pStyle w:val="MLXBodycopy"/>
      </w:pPr>
      <w:r w:rsidRPr="00565D1E">
        <w:rPr>
          <w:highlight w:val="yellow"/>
        </w:rPr>
        <w:t>Is the Compliance Check</w:t>
      </w:r>
      <w:r w:rsidR="00467F17" w:rsidRPr="00565D1E">
        <w:rPr>
          <w:highlight w:val="yellow"/>
        </w:rPr>
        <w:t>l</w:t>
      </w:r>
      <w:r w:rsidRPr="00565D1E">
        <w:rPr>
          <w:highlight w:val="yellow"/>
        </w:rPr>
        <w:t>ist required</w:t>
      </w:r>
      <w:r>
        <w:t>?</w:t>
      </w:r>
      <w:r w:rsidR="008602A8">
        <w:t xml:space="preserve"> It is intended to help each content producer and/or manager</w:t>
      </w:r>
      <w:r w:rsidR="00A520B2">
        <w:t xml:space="preserve"> ensure content meets </w:t>
      </w:r>
      <w:r w:rsidR="00554958">
        <w:t xml:space="preserve">Microsoft </w:t>
      </w:r>
      <w:r w:rsidR="00A520B2">
        <w:t>corporate</w:t>
      </w:r>
      <w:r w:rsidR="00555B1F">
        <w:t xml:space="preserve"> requirements that help avoid risk.</w:t>
      </w:r>
      <w:r w:rsidR="008602A8">
        <w:t xml:space="preserve"> </w:t>
      </w:r>
      <w:r w:rsidR="00A76CAE">
        <w:t xml:space="preserve">Submitting a completed and signed checklist is a great way to </w:t>
      </w:r>
      <w:r w:rsidR="00763847">
        <w:t>record compliance for Microsoft</w:t>
      </w:r>
      <w:r w:rsidR="00A76CAE">
        <w:t xml:space="preserve"> and leave evidence for </w:t>
      </w:r>
      <w:r w:rsidR="00A76CAE" w:rsidRPr="0088070D">
        <w:t>subsequent releases</w:t>
      </w:r>
      <w:r w:rsidR="00A76CAE">
        <w:t xml:space="preserve"> and/or sustained engineer</w:t>
      </w:r>
      <w:r w:rsidR="0091663E">
        <w:t xml:space="preserve">ing </w:t>
      </w:r>
      <w:r w:rsidR="0091663E" w:rsidRPr="00634486">
        <w:t>(SE) i.e.</w:t>
      </w:r>
      <w:r w:rsidR="00554958">
        <w:t>,</w:t>
      </w:r>
      <w:r w:rsidR="0091663E" w:rsidRPr="00634486">
        <w:t xml:space="preserve"> no new checklist</w:t>
      </w:r>
      <w:r w:rsidR="00A76CAE" w:rsidRPr="00634486">
        <w:t xml:space="preserve">. </w:t>
      </w:r>
      <w:r w:rsidR="00763847">
        <w:t xml:space="preserve">It’s </w:t>
      </w:r>
      <w:r w:rsidR="00634486">
        <w:t xml:space="preserve">also </w:t>
      </w:r>
      <w:r w:rsidR="00763847">
        <w:t xml:space="preserve">a great way to communicate with the Compliance team about your needs. </w:t>
      </w:r>
    </w:p>
    <w:p w14:paraId="403D4A96" w14:textId="77777777" w:rsidR="006F0DC5" w:rsidRPr="00D037D2" w:rsidRDefault="00554958" w:rsidP="00565D1E">
      <w:pPr>
        <w:pStyle w:val="MLXBodycopy"/>
      </w:pPr>
      <w:bookmarkStart w:id="2" w:name="_Hlk517349584"/>
      <w:r>
        <w:t>T</w:t>
      </w:r>
      <w:r w:rsidR="006F0DC5" w:rsidRPr="0088070D">
        <w:t>his checklist</w:t>
      </w:r>
      <w:r>
        <w:t xml:space="preserve"> also</w:t>
      </w:r>
      <w:r w:rsidR="006F0DC5" w:rsidRPr="0088070D">
        <w:t xml:space="preserve"> includes links to </w:t>
      </w:r>
      <w:hyperlink r:id="rId11" w:history="1">
        <w:r w:rsidR="008C0660" w:rsidRPr="008C0660">
          <w:rPr>
            <w:rStyle w:val="Hyperlink"/>
          </w:rPr>
          <w:t>c</w:t>
        </w:r>
        <w:r w:rsidR="00695D86" w:rsidRPr="008C0660">
          <w:rPr>
            <w:rStyle w:val="Hyperlink"/>
            <w:rFonts w:asciiTheme="minorHAnsi" w:hAnsiTheme="minorHAnsi" w:cstheme="minorBidi"/>
            <w:sz w:val="22"/>
          </w:rPr>
          <w:t>ompliance training</w:t>
        </w:r>
      </w:hyperlink>
      <w:r w:rsidR="00695D86">
        <w:t xml:space="preserve"> </w:t>
      </w:r>
      <w:r w:rsidR="006F0DC5" w:rsidRPr="0088070D">
        <w:t>to support documenting compliance</w:t>
      </w:r>
      <w:bookmarkEnd w:id="2"/>
      <w:r w:rsidR="006F0DC5" w:rsidRPr="0088070D">
        <w:t xml:space="preserve">. These </w:t>
      </w:r>
      <w:r w:rsidR="00695D86">
        <w:t>resources</w:t>
      </w:r>
      <w:r w:rsidR="006F0DC5" w:rsidRPr="0088070D">
        <w:t xml:space="preserve"> are helpful for new releases and </w:t>
      </w:r>
      <w:r w:rsidR="006F0DC5">
        <w:t xml:space="preserve">to help </w:t>
      </w:r>
      <w:r w:rsidR="006F0DC5" w:rsidRPr="0088070D">
        <w:t>simplify subsequent releases</w:t>
      </w:r>
      <w:r w:rsidR="006F0DC5">
        <w:t xml:space="preserve"> </w:t>
      </w:r>
      <w:r w:rsidR="009613B0">
        <w:t xml:space="preserve">and </w:t>
      </w:r>
      <w:r w:rsidR="006F0DC5">
        <w:t>SE</w:t>
      </w:r>
      <w:r w:rsidR="006F0DC5" w:rsidRPr="0088070D">
        <w:t>.</w:t>
      </w:r>
    </w:p>
    <w:p w14:paraId="0A632FE4" w14:textId="77777777" w:rsidR="006F0DC5" w:rsidRPr="00D037D2" w:rsidRDefault="006F0DC5" w:rsidP="00565D1E">
      <w:pPr>
        <w:pStyle w:val="MLXBodycopy"/>
      </w:pPr>
      <w:r w:rsidRPr="00D037D2">
        <w:t xml:space="preserve">This </w:t>
      </w:r>
      <w:r w:rsidR="005038FA">
        <w:t>C</w:t>
      </w:r>
      <w:r>
        <w:t xml:space="preserve">ompliance </w:t>
      </w:r>
      <w:r w:rsidR="005038FA">
        <w:t>C</w:t>
      </w:r>
      <w:r w:rsidRPr="00D037D2">
        <w:t xml:space="preserve">hecklist targets </w:t>
      </w:r>
      <w:r w:rsidR="005038FA">
        <w:t>highlights</w:t>
      </w:r>
      <w:r w:rsidRPr="00D037D2">
        <w:t xml:space="preserve"> </w:t>
      </w:r>
      <w:r w:rsidR="005038FA">
        <w:t>from</w:t>
      </w:r>
      <w:r w:rsidRPr="00D037D2">
        <w:t xml:space="preserve"> the 12 compliance </w:t>
      </w:r>
      <w:r w:rsidR="00296234">
        <w:t>requirement</w:t>
      </w:r>
      <w:r w:rsidR="00FB3EE5">
        <w:t>s</w:t>
      </w:r>
      <w:r w:rsidR="00296234">
        <w:t xml:space="preserve"> categories</w:t>
      </w:r>
      <w:r w:rsidR="00DE2FCA">
        <w:t xml:space="preserve"> to help familiarize users with high-risk situations</w:t>
      </w:r>
      <w:r w:rsidRPr="00D037D2">
        <w:t xml:space="preserve">. You can find the </w:t>
      </w:r>
      <w:r w:rsidR="00DE2FCA" w:rsidRPr="00D037D2">
        <w:t>full list</w:t>
      </w:r>
      <w:r w:rsidRPr="00D037D2">
        <w:t xml:space="preserve"> of topics and requirements in the </w:t>
      </w:r>
      <w:hyperlink r:id="rId12" w:history="1">
        <w:r w:rsidRPr="00BA7581">
          <w:rPr>
            <w:rStyle w:val="Hyperlink"/>
            <w:rFonts w:asciiTheme="minorHAnsi" w:hAnsiTheme="minorHAnsi" w:cstheme="minorBidi"/>
            <w:sz w:val="22"/>
          </w:rPr>
          <w:t>Requirements Catalog</w:t>
        </w:r>
      </w:hyperlink>
      <w:r w:rsidRPr="00D037D2">
        <w:t xml:space="preserve">. </w:t>
      </w:r>
    </w:p>
    <w:p w14:paraId="1A30F7AD" w14:textId="77777777" w:rsidR="006F0DC5" w:rsidRPr="0088070D" w:rsidRDefault="7A5E8DD2" w:rsidP="00CA3396">
      <w:pPr>
        <w:spacing w:after="120"/>
      </w:pPr>
      <w:r w:rsidRPr="00BA7581">
        <w:t>Note that</w:t>
      </w:r>
      <w:r w:rsidRPr="7A5E8DD2">
        <w:rPr>
          <w:b/>
          <w:bCs/>
        </w:rPr>
        <w:t xml:space="preserve"> all content types are included in all 3 categories</w:t>
      </w:r>
      <w:r w:rsidRPr="7A5E8DD2">
        <w:t xml:space="preserve"> </w:t>
      </w:r>
      <w:r w:rsidRPr="2B3BD5DC">
        <w:rPr>
          <w:rStyle w:val="MLXBodycopyChar"/>
          <w:rFonts w:asciiTheme="minorHAnsi" w:eastAsiaTheme="minorEastAsia" w:hAnsiTheme="minorHAnsi"/>
          <w:i/>
          <w:iCs/>
          <w:sz w:val="22"/>
        </w:rPr>
        <w:t xml:space="preserve">(licensing, accessibility, and global readiness). </w:t>
      </w:r>
      <w:r w:rsidRPr="7A5E8DD2">
        <w:t xml:space="preserve">Each category is addressed in separate sections later in this document. </w:t>
      </w:r>
      <w:r w:rsidR="00AD45E8">
        <w:t>Also know that w</w:t>
      </w:r>
      <w:r w:rsidRPr="7A5E8DD2">
        <w:t xml:space="preserve">hile this checklist focuses on licensing, accessibility, and global readiness, your </w:t>
      </w:r>
      <w:r w:rsidR="00AD45E8">
        <w:t xml:space="preserve">product and </w:t>
      </w:r>
      <w:r w:rsidR="005C0BB2">
        <w:t>all</w:t>
      </w:r>
      <w:r w:rsidR="00AD45E8">
        <w:t xml:space="preserve"> its individual components are</w:t>
      </w:r>
      <w:r w:rsidRPr="7A5E8DD2">
        <w:t xml:space="preserve"> subject to all the requirements and can be audited to verify compliance.  </w:t>
      </w:r>
    </w:p>
    <w:p w14:paraId="639A6403" w14:textId="77777777" w:rsidR="006F0DC5" w:rsidRPr="0088070D" w:rsidRDefault="006F0DC5" w:rsidP="00565D1E">
      <w:pPr>
        <w:pStyle w:val="MLXBodycopy"/>
      </w:pPr>
      <w:r w:rsidRPr="00BA7581">
        <w:rPr>
          <w:rStyle w:val="Strong"/>
          <w:rFonts w:asciiTheme="minorHAnsi" w:hAnsiTheme="minorHAnsi" w:cstheme="minorBidi"/>
          <w:b w:val="0"/>
          <w:bCs w:val="0"/>
          <w:sz w:val="22"/>
        </w:rPr>
        <w:t xml:space="preserve">Content types </w:t>
      </w:r>
      <w:r w:rsidRPr="0088070D">
        <w:t>included in this checklist include:</w:t>
      </w:r>
    </w:p>
    <w:tbl>
      <w:tblPr>
        <w:tblStyle w:val="TableGrid"/>
        <w:tblW w:w="12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3960"/>
        <w:gridCol w:w="4535"/>
      </w:tblGrid>
      <w:tr w:rsidR="006F0DC5" w:rsidRPr="0088070D" w14:paraId="68D8D943" w14:textId="77777777" w:rsidTr="2B3BD5DC">
        <w:tc>
          <w:tcPr>
            <w:tcW w:w="3785" w:type="dxa"/>
          </w:tcPr>
          <w:p w14:paraId="34FBC1D3" w14:textId="77777777" w:rsidR="006F0DC5" w:rsidRPr="0088070D" w:rsidRDefault="006F0DC5" w:rsidP="00565D1E">
            <w:pPr>
              <w:pStyle w:val="MLXBodycopy"/>
              <w:numPr>
                <w:ilvl w:val="0"/>
                <w:numId w:val="38"/>
              </w:numPr>
            </w:pPr>
            <w:r w:rsidRPr="0088070D">
              <w:t>Videos</w:t>
            </w:r>
          </w:p>
        </w:tc>
        <w:tc>
          <w:tcPr>
            <w:tcW w:w="3960" w:type="dxa"/>
          </w:tcPr>
          <w:p w14:paraId="3947835C" w14:textId="77777777" w:rsidR="006F0DC5" w:rsidRPr="0088070D" w:rsidRDefault="006F0DC5" w:rsidP="00565D1E">
            <w:pPr>
              <w:pStyle w:val="MLXBodycopy"/>
              <w:numPr>
                <w:ilvl w:val="0"/>
                <w:numId w:val="38"/>
              </w:numPr>
            </w:pPr>
            <w:r w:rsidRPr="0088070D">
              <w:t>Code</w:t>
            </w:r>
          </w:p>
        </w:tc>
        <w:tc>
          <w:tcPr>
            <w:tcW w:w="4535" w:type="dxa"/>
          </w:tcPr>
          <w:p w14:paraId="078733BF" w14:textId="77777777" w:rsidR="006F0DC5" w:rsidRPr="0088070D" w:rsidRDefault="006F0DC5" w:rsidP="00565D1E">
            <w:pPr>
              <w:pStyle w:val="MLXBodycopy"/>
              <w:numPr>
                <w:ilvl w:val="0"/>
                <w:numId w:val="38"/>
              </w:numPr>
            </w:pPr>
            <w:r w:rsidRPr="0088070D">
              <w:t>Demonstrations</w:t>
            </w:r>
          </w:p>
        </w:tc>
      </w:tr>
      <w:tr w:rsidR="006F0DC5" w:rsidRPr="0088070D" w14:paraId="261F5C2C" w14:textId="77777777" w:rsidTr="2B3BD5DC">
        <w:tc>
          <w:tcPr>
            <w:tcW w:w="3785" w:type="dxa"/>
          </w:tcPr>
          <w:p w14:paraId="6213C5FD" w14:textId="77777777" w:rsidR="006F0DC5" w:rsidRPr="0088070D" w:rsidRDefault="006F0DC5" w:rsidP="00565D1E">
            <w:pPr>
              <w:pStyle w:val="MLXBodycopy"/>
              <w:numPr>
                <w:ilvl w:val="0"/>
                <w:numId w:val="38"/>
              </w:numPr>
            </w:pPr>
            <w:r w:rsidRPr="0088070D">
              <w:t>Word documents</w:t>
            </w:r>
          </w:p>
        </w:tc>
        <w:tc>
          <w:tcPr>
            <w:tcW w:w="3960" w:type="dxa"/>
          </w:tcPr>
          <w:p w14:paraId="2B9F7545" w14:textId="77777777" w:rsidR="006F0DC5" w:rsidRPr="0088070D" w:rsidRDefault="006F0DC5" w:rsidP="00565D1E">
            <w:pPr>
              <w:pStyle w:val="MLXBodycopy"/>
              <w:numPr>
                <w:ilvl w:val="0"/>
                <w:numId w:val="38"/>
              </w:numPr>
            </w:pPr>
            <w:r w:rsidRPr="0088070D">
              <w:t xml:space="preserve">Open and closed caption files </w:t>
            </w:r>
          </w:p>
        </w:tc>
        <w:tc>
          <w:tcPr>
            <w:tcW w:w="4535" w:type="dxa"/>
          </w:tcPr>
          <w:p w14:paraId="1F62A34C" w14:textId="77777777" w:rsidR="006F0DC5" w:rsidRPr="0088070D" w:rsidRDefault="006F0DC5" w:rsidP="00565D1E">
            <w:pPr>
              <w:pStyle w:val="MLXBodycopy"/>
              <w:numPr>
                <w:ilvl w:val="0"/>
                <w:numId w:val="38"/>
              </w:numPr>
            </w:pPr>
            <w:r w:rsidRPr="0088070D">
              <w:t>Simulations</w:t>
            </w:r>
          </w:p>
        </w:tc>
      </w:tr>
      <w:tr w:rsidR="006F0DC5" w:rsidRPr="0088070D" w14:paraId="142C1208" w14:textId="77777777" w:rsidTr="2B3BD5DC">
        <w:tc>
          <w:tcPr>
            <w:tcW w:w="3785" w:type="dxa"/>
          </w:tcPr>
          <w:p w14:paraId="1C1FDB5A" w14:textId="77777777" w:rsidR="006F0DC5" w:rsidRPr="0088070D" w:rsidRDefault="006F0DC5" w:rsidP="00565D1E">
            <w:pPr>
              <w:pStyle w:val="MLXBodycopy"/>
              <w:numPr>
                <w:ilvl w:val="0"/>
                <w:numId w:val="38"/>
              </w:numPr>
            </w:pPr>
            <w:r w:rsidRPr="0088070D">
              <w:t>Excel spreadsheets</w:t>
            </w:r>
          </w:p>
        </w:tc>
        <w:tc>
          <w:tcPr>
            <w:tcW w:w="3960" w:type="dxa"/>
          </w:tcPr>
          <w:p w14:paraId="0D2EDD98" w14:textId="77777777" w:rsidR="006F0DC5" w:rsidRPr="0088070D" w:rsidRDefault="006F0DC5" w:rsidP="00565D1E">
            <w:pPr>
              <w:pStyle w:val="MLXBodycopy"/>
              <w:numPr>
                <w:ilvl w:val="0"/>
                <w:numId w:val="38"/>
              </w:numPr>
            </w:pPr>
            <w:r w:rsidRPr="0088070D">
              <w:t>XML and HTML files</w:t>
            </w:r>
          </w:p>
        </w:tc>
        <w:tc>
          <w:tcPr>
            <w:tcW w:w="4535" w:type="dxa"/>
          </w:tcPr>
          <w:p w14:paraId="59F7D826" w14:textId="77777777" w:rsidR="006F0DC5" w:rsidRPr="0088070D" w:rsidRDefault="006F0DC5" w:rsidP="00565D1E">
            <w:pPr>
              <w:pStyle w:val="MLXBodycopy"/>
              <w:numPr>
                <w:ilvl w:val="0"/>
                <w:numId w:val="38"/>
              </w:numPr>
            </w:pPr>
            <w:r w:rsidRPr="0088070D">
              <w:t>People and company names</w:t>
            </w:r>
          </w:p>
        </w:tc>
      </w:tr>
      <w:tr w:rsidR="006F0DC5" w:rsidRPr="0088070D" w14:paraId="057F1220" w14:textId="77777777" w:rsidTr="2B3BD5DC">
        <w:tc>
          <w:tcPr>
            <w:tcW w:w="3785" w:type="dxa"/>
          </w:tcPr>
          <w:p w14:paraId="79BC89C8" w14:textId="77777777" w:rsidR="006F0DC5" w:rsidRPr="0088070D" w:rsidRDefault="006F0DC5" w:rsidP="00565D1E">
            <w:pPr>
              <w:pStyle w:val="MLXBodycopy"/>
              <w:numPr>
                <w:ilvl w:val="0"/>
                <w:numId w:val="38"/>
              </w:numPr>
            </w:pPr>
            <w:r w:rsidRPr="0088070D">
              <w:t>PPT files</w:t>
            </w:r>
          </w:p>
        </w:tc>
        <w:tc>
          <w:tcPr>
            <w:tcW w:w="3960" w:type="dxa"/>
          </w:tcPr>
          <w:p w14:paraId="50FEA56E" w14:textId="77777777" w:rsidR="006F0DC5" w:rsidRPr="0088070D" w:rsidRDefault="006F0DC5" w:rsidP="00565D1E">
            <w:pPr>
              <w:pStyle w:val="MLXBodycopy"/>
              <w:numPr>
                <w:ilvl w:val="0"/>
                <w:numId w:val="38"/>
              </w:numPr>
            </w:pPr>
            <w:r w:rsidRPr="0088070D">
              <w:t>VTT and TTML files</w:t>
            </w:r>
          </w:p>
        </w:tc>
        <w:tc>
          <w:tcPr>
            <w:tcW w:w="4535" w:type="dxa"/>
          </w:tcPr>
          <w:p w14:paraId="541D5CD4" w14:textId="77777777" w:rsidR="006F0DC5" w:rsidRPr="0088070D" w:rsidRDefault="006F0DC5" w:rsidP="00565D1E">
            <w:pPr>
              <w:pStyle w:val="MLXBodycopy"/>
              <w:numPr>
                <w:ilvl w:val="0"/>
                <w:numId w:val="38"/>
              </w:numPr>
            </w:pPr>
            <w:r w:rsidRPr="0088070D">
              <w:t>Graphics and pictures (people included)</w:t>
            </w:r>
          </w:p>
        </w:tc>
      </w:tr>
      <w:tr w:rsidR="006F0DC5" w:rsidRPr="0088070D" w14:paraId="0E41A307" w14:textId="77777777" w:rsidTr="2B3BD5DC">
        <w:tc>
          <w:tcPr>
            <w:tcW w:w="3785" w:type="dxa"/>
          </w:tcPr>
          <w:p w14:paraId="76E718AF" w14:textId="77777777" w:rsidR="006F0DC5" w:rsidRPr="0088070D" w:rsidRDefault="006F0DC5" w:rsidP="00565D1E">
            <w:pPr>
              <w:pStyle w:val="MLXBodycopy"/>
              <w:numPr>
                <w:ilvl w:val="0"/>
                <w:numId w:val="38"/>
              </w:numPr>
            </w:pPr>
            <w:r w:rsidRPr="0088070D">
              <w:t>PDFs</w:t>
            </w:r>
          </w:p>
        </w:tc>
        <w:tc>
          <w:tcPr>
            <w:tcW w:w="3960" w:type="dxa"/>
          </w:tcPr>
          <w:p w14:paraId="1AAAE138" w14:textId="77777777" w:rsidR="006F0DC5" w:rsidRPr="0088070D" w:rsidRDefault="006F0DC5" w:rsidP="00565D1E">
            <w:pPr>
              <w:pStyle w:val="MLXBodycopy"/>
              <w:numPr>
                <w:ilvl w:val="0"/>
                <w:numId w:val="38"/>
              </w:numPr>
            </w:pPr>
            <w:r w:rsidRPr="0088070D">
              <w:t>URLs</w:t>
            </w:r>
          </w:p>
        </w:tc>
        <w:tc>
          <w:tcPr>
            <w:tcW w:w="4535" w:type="dxa"/>
          </w:tcPr>
          <w:p w14:paraId="288EEDB3" w14:textId="77777777" w:rsidR="006F0DC5" w:rsidRPr="0088070D" w:rsidRDefault="006F0DC5" w:rsidP="00565D1E">
            <w:pPr>
              <w:pStyle w:val="MLXBodycopy"/>
              <w:numPr>
                <w:ilvl w:val="0"/>
                <w:numId w:val="38"/>
              </w:numPr>
            </w:pPr>
            <w:r w:rsidRPr="0088070D">
              <w:t>Software</w:t>
            </w:r>
          </w:p>
        </w:tc>
      </w:tr>
    </w:tbl>
    <w:p w14:paraId="07180376" w14:textId="77777777" w:rsidR="00CA3396" w:rsidRDefault="00CA3396" w:rsidP="00CA3396">
      <w:pPr>
        <w:spacing w:after="120"/>
        <w:rPr>
          <w:rStyle w:val="Strong"/>
        </w:rPr>
      </w:pPr>
    </w:p>
    <w:p w14:paraId="3F497705" w14:textId="77777777" w:rsidR="006F0DC5" w:rsidRPr="0088070D" w:rsidRDefault="006F0DC5" w:rsidP="00CA3396">
      <w:pPr>
        <w:spacing w:after="120"/>
      </w:pPr>
      <w:r w:rsidRPr="00EC6303">
        <w:rPr>
          <w:rStyle w:val="Strong"/>
        </w:rPr>
        <w:t xml:space="preserve">IMPORTANT: </w:t>
      </w:r>
      <w:r w:rsidRPr="00EC6303">
        <w:rPr>
          <w:rStyle w:val="Strong"/>
          <w:b w:val="0"/>
          <w:bCs w:val="0"/>
        </w:rPr>
        <w:t>This checklist is not a training documen</w:t>
      </w:r>
      <w:r w:rsidR="00AB5B0A" w:rsidRPr="00EC6303">
        <w:rPr>
          <w:rStyle w:val="Strong"/>
          <w:b w:val="0"/>
          <w:bCs w:val="0"/>
        </w:rPr>
        <w:t xml:space="preserve">t. </w:t>
      </w:r>
      <w:r w:rsidRPr="00EC6303">
        <w:t xml:space="preserve">If you are unfamiliar with compliance </w:t>
      </w:r>
      <w:r w:rsidR="00B4072F" w:rsidRPr="00EC6303">
        <w:t xml:space="preserve">for </w:t>
      </w:r>
      <w:r w:rsidRPr="00EC6303">
        <w:t>licensing, accessibility, global readiness</w:t>
      </w:r>
      <w:r w:rsidR="009F47B7" w:rsidRPr="00EC6303">
        <w:t>,</w:t>
      </w:r>
      <w:r w:rsidRPr="00EC6303">
        <w:t xml:space="preserve"> or other </w:t>
      </w:r>
      <w:r w:rsidR="0002327B" w:rsidRPr="00EC6303">
        <w:t xml:space="preserve">compliance topics, </w:t>
      </w:r>
      <w:r w:rsidRPr="00EC6303">
        <w:t xml:space="preserve">please refer to the </w:t>
      </w:r>
      <w:hyperlink r:id="rId13" w:history="1">
        <w:r w:rsidR="00A66AFD" w:rsidRPr="00EC6303">
          <w:rPr>
            <w:rStyle w:val="Hyperlink"/>
          </w:rPr>
          <w:t>C</w:t>
        </w:r>
        <w:r w:rsidRPr="00EC6303">
          <w:rPr>
            <w:rStyle w:val="Hyperlink"/>
          </w:rPr>
          <w:t>ompliance training documentation</w:t>
        </w:r>
      </w:hyperlink>
      <w:r w:rsidR="00A76CAE" w:rsidRPr="00EC6303">
        <w:rPr>
          <w:rStyle w:val="Hyperlink"/>
        </w:rPr>
        <w:t xml:space="preserve"> </w:t>
      </w:r>
      <w:r w:rsidRPr="00BA7581">
        <w:rPr>
          <w:i/>
          <w:iCs/>
        </w:rPr>
        <w:t>before you begin</w:t>
      </w:r>
      <w:r w:rsidRPr="00EC6303">
        <w:t xml:space="preserve"> completing this checklist.  For assistance, </w:t>
      </w:r>
      <w:r w:rsidR="0002327B" w:rsidRPr="00EC6303">
        <w:t xml:space="preserve">please contact the </w:t>
      </w:r>
      <w:hyperlink r:id="rId14" w:history="1">
        <w:r w:rsidR="00897839" w:rsidRPr="00EC6303">
          <w:rPr>
            <w:rStyle w:val="Hyperlink"/>
          </w:rPr>
          <w:t>WWL Compliance team</w:t>
        </w:r>
      </w:hyperlink>
      <w:r w:rsidR="0002327B" w:rsidRPr="00EC6303">
        <w:t xml:space="preserve"> or </w:t>
      </w:r>
      <w:r w:rsidRPr="00EC6303">
        <w:t xml:space="preserve">refer to </w:t>
      </w:r>
      <w:r w:rsidR="00A76CAE" w:rsidRPr="00EC6303">
        <w:t xml:space="preserve">the appendices for useful </w:t>
      </w:r>
      <w:r w:rsidRPr="00EC6303">
        <w:t xml:space="preserve">resources and contacts. </w:t>
      </w:r>
    </w:p>
    <w:p w14:paraId="0067DAA7"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2B3BF85C" w14:textId="77777777" w:rsidR="006F0DC5" w:rsidRPr="009615A1" w:rsidRDefault="006F0DC5" w:rsidP="00F66966">
      <w:pPr>
        <w:pStyle w:val="MLXHeading1"/>
      </w:pPr>
      <w:bookmarkStart w:id="3" w:name="_Toc514186922"/>
      <w:r w:rsidRPr="009615A1">
        <w:lastRenderedPageBreak/>
        <w:t>Requirements</w:t>
      </w:r>
      <w:bookmarkEnd w:id="3"/>
    </w:p>
    <w:p w14:paraId="36B3A409" w14:textId="77777777" w:rsidR="006F0DC5" w:rsidRPr="00B65A56" w:rsidRDefault="006F0DC5" w:rsidP="00565D1E">
      <w:pPr>
        <w:pStyle w:val="MLXBodycopy"/>
      </w:pPr>
      <w:r w:rsidRPr="00B65A56">
        <w:t xml:space="preserve">It is recommended that you complete this checklist for all Worldwide Learning content types and components and have the content owner sign off before the product and its components are submitted </w:t>
      </w:r>
      <w:r>
        <w:t>to</w:t>
      </w:r>
      <w:r w:rsidRPr="00B65A56">
        <w:t xml:space="preserve"> release </w:t>
      </w:r>
      <w:r>
        <w:t>for</w:t>
      </w:r>
      <w:r w:rsidRPr="00B65A56">
        <w:t xml:space="preserve"> publication. </w:t>
      </w:r>
    </w:p>
    <w:p w14:paraId="24A8C17E" w14:textId="77777777" w:rsidR="006F0DC5" w:rsidRPr="00B65A56" w:rsidRDefault="006F0DC5" w:rsidP="00FF5050">
      <w:pPr>
        <w:pStyle w:val="MLXHeading2"/>
      </w:pPr>
      <w:bookmarkStart w:id="4" w:name="_Toc514186923"/>
      <w:r w:rsidRPr="00B65A56">
        <w:t>Record permissions</w:t>
      </w:r>
      <w:bookmarkEnd w:id="4"/>
    </w:p>
    <w:p w14:paraId="7913B88A" w14:textId="77777777" w:rsidR="006F0DC5" w:rsidRPr="00DE0EBA" w:rsidRDefault="006F0DC5" w:rsidP="00565D1E">
      <w:pPr>
        <w:pStyle w:val="MLXBodycopy"/>
        <w:rPr>
          <w:rStyle w:val="MLXBodycopyChar"/>
          <w:rFonts w:asciiTheme="minorHAnsi" w:eastAsiaTheme="minorEastAsia" w:hAnsiTheme="minorHAnsi" w:cstheme="minorBidi"/>
          <w:sz w:val="22"/>
        </w:rPr>
      </w:pPr>
      <w:r w:rsidRPr="00B65A56">
        <w:t>If you</w:t>
      </w:r>
      <w:r w:rsidR="00584C85">
        <w:t xml:space="preserve">r product contains </w:t>
      </w:r>
      <w:r w:rsidRPr="00B65A56">
        <w:t xml:space="preserve">any third-party </w:t>
      </w:r>
      <w:r w:rsidR="00860CBE">
        <w:t xml:space="preserve">intellectual property </w:t>
      </w:r>
      <w:r w:rsidR="00584C85">
        <w:t xml:space="preserve">(IP) or </w:t>
      </w:r>
      <w:r w:rsidRPr="00B65A56">
        <w:t>content</w:t>
      </w:r>
      <w:r w:rsidR="00AB5B0A">
        <w:t xml:space="preserve"> </w:t>
      </w:r>
      <w:r w:rsidRPr="00B65A56">
        <w:t xml:space="preserve">as described in sections below, you must </w:t>
      </w:r>
      <w:r w:rsidR="0086262E">
        <w:t xml:space="preserve">provide a </w:t>
      </w:r>
      <w:r w:rsidRPr="00B65A56">
        <w:t>r</w:t>
      </w:r>
      <w:r w:rsidRPr="2B3BD5DC">
        <w:rPr>
          <w:rStyle w:val="MLXBodycopyChar"/>
          <w:rFonts w:asciiTheme="minorHAnsi" w:eastAsiaTheme="minorEastAsia" w:hAnsiTheme="minorHAnsi" w:cstheme="minorBidi"/>
          <w:sz w:val="22"/>
        </w:rPr>
        <w:t xml:space="preserve">ecord </w:t>
      </w:r>
      <w:r w:rsidR="0086262E" w:rsidRPr="2B3BD5DC">
        <w:rPr>
          <w:rStyle w:val="MLXBodycopyChar"/>
          <w:rFonts w:asciiTheme="minorHAnsi" w:eastAsiaTheme="minorEastAsia" w:hAnsiTheme="minorHAnsi" w:cstheme="minorBidi"/>
          <w:sz w:val="22"/>
        </w:rPr>
        <w:t>of</w:t>
      </w:r>
      <w:r w:rsidRPr="2B3BD5DC">
        <w:rPr>
          <w:rStyle w:val="MLXBodycopyChar"/>
          <w:rFonts w:asciiTheme="minorHAnsi" w:eastAsiaTheme="minorEastAsia" w:hAnsiTheme="minorHAnsi" w:cstheme="minorBidi"/>
          <w:sz w:val="22"/>
        </w:rPr>
        <w:t xml:space="preserve"> permissions</w:t>
      </w:r>
      <w:r w:rsidR="0086262E" w:rsidRPr="2B3BD5DC">
        <w:rPr>
          <w:rStyle w:val="MLXBodycopyChar"/>
          <w:rFonts w:asciiTheme="minorHAnsi" w:eastAsiaTheme="minorEastAsia" w:hAnsiTheme="minorHAnsi" w:cstheme="minorBidi"/>
          <w:sz w:val="22"/>
        </w:rPr>
        <w:t xml:space="preserve"> and store the permission records with the course content</w:t>
      </w:r>
      <w:r w:rsidRPr="2B3BD5DC">
        <w:rPr>
          <w:rStyle w:val="MLXBodycopyChar"/>
          <w:rFonts w:asciiTheme="minorHAnsi" w:eastAsiaTheme="minorEastAsia" w:hAnsiTheme="minorHAnsi" w:cstheme="minorBidi"/>
          <w:sz w:val="22"/>
        </w:rPr>
        <w:t>. Documentation includes licenses, written approvals, transcripts</w:t>
      </w:r>
      <w:r w:rsidR="00FF4E9E" w:rsidRPr="2B3BD5DC">
        <w:rPr>
          <w:rStyle w:val="MLXBodycopyChar"/>
          <w:rFonts w:asciiTheme="minorHAnsi" w:eastAsiaTheme="minorEastAsia" w:hAnsiTheme="minorHAnsi" w:cstheme="minorBidi"/>
          <w:sz w:val="22"/>
        </w:rPr>
        <w:t>,</w:t>
      </w:r>
      <w:r w:rsidRPr="2B3BD5DC">
        <w:rPr>
          <w:rStyle w:val="MLXBodycopyChar"/>
          <w:rFonts w:asciiTheme="minorHAnsi" w:eastAsiaTheme="minorEastAsia" w:hAnsiTheme="minorHAnsi" w:cstheme="minorBidi"/>
          <w:sz w:val="22"/>
        </w:rPr>
        <w:t xml:space="preserve"> </w:t>
      </w:r>
      <w:r w:rsidR="0D8D22F7" w:rsidRPr="2B3BD5DC">
        <w:rPr>
          <w:rStyle w:val="MLXBodycopyChar"/>
          <w:rFonts w:asciiTheme="minorHAnsi" w:eastAsiaTheme="minorEastAsia" w:hAnsiTheme="minorHAnsi" w:cstheme="minorBidi"/>
          <w:sz w:val="22"/>
        </w:rPr>
        <w:t>and</w:t>
      </w:r>
      <w:r w:rsidRPr="2B3BD5DC">
        <w:rPr>
          <w:rStyle w:val="MLXBodycopyChar"/>
          <w:rFonts w:asciiTheme="minorHAnsi" w:eastAsiaTheme="minorEastAsia" w:hAnsiTheme="minorHAnsi" w:cstheme="minorBidi"/>
          <w:sz w:val="22"/>
        </w:rPr>
        <w:t xml:space="preserve"> copies of Terms of Use agreements. </w:t>
      </w:r>
      <w:r w:rsidR="0086262E" w:rsidRPr="2B3BD5DC">
        <w:rPr>
          <w:rStyle w:val="MLXBodycopyChar"/>
          <w:rFonts w:asciiTheme="minorHAnsi" w:eastAsiaTheme="minorEastAsia" w:hAnsiTheme="minorHAnsi" w:cstheme="minorBidi"/>
          <w:sz w:val="22"/>
        </w:rPr>
        <w:t xml:space="preserve">Please select the Permission Provided </w:t>
      </w:r>
      <w:r w:rsidR="007870BA" w:rsidRPr="2B3BD5DC">
        <w:rPr>
          <w:rStyle w:val="MLXBodycopyChar"/>
          <w:rFonts w:asciiTheme="minorHAnsi" w:eastAsiaTheme="minorEastAsia" w:hAnsiTheme="minorHAnsi" w:cstheme="minorBidi"/>
          <w:sz w:val="22"/>
        </w:rPr>
        <w:t xml:space="preserve">check box to indicate there is supporting documentation. Then please complete the </w:t>
      </w:r>
      <w:r w:rsidRPr="00BA7581">
        <w:rPr>
          <w:rStyle w:val="MLXBodycopyChar"/>
          <w:rFonts w:asciiTheme="minorHAnsi" w:eastAsiaTheme="minorEastAsia" w:hAnsiTheme="minorHAnsi" w:cstheme="minorBidi"/>
          <w:i/>
          <w:iCs/>
          <w:sz w:val="22"/>
        </w:rPr>
        <w:t>Name and location of permission documentation</w:t>
      </w:r>
      <w:r w:rsidRPr="2B3BD5DC">
        <w:rPr>
          <w:rStyle w:val="MLXBodycopyChar"/>
          <w:rFonts w:asciiTheme="minorHAnsi" w:eastAsiaTheme="minorEastAsia" w:hAnsiTheme="minorHAnsi" w:cstheme="minorBidi"/>
          <w:sz w:val="22"/>
        </w:rPr>
        <w:t xml:space="preserve"> </w:t>
      </w:r>
      <w:r w:rsidR="007870BA" w:rsidRPr="2B3BD5DC">
        <w:rPr>
          <w:rStyle w:val="MLXBodycopyChar"/>
          <w:rFonts w:asciiTheme="minorHAnsi" w:eastAsiaTheme="minorEastAsia" w:hAnsiTheme="minorHAnsi" w:cstheme="minorBidi"/>
          <w:sz w:val="22"/>
        </w:rPr>
        <w:t>form at the end of this document</w:t>
      </w:r>
      <w:r w:rsidRPr="2B3BD5DC">
        <w:rPr>
          <w:rStyle w:val="MLXBodycopyChar"/>
          <w:rFonts w:asciiTheme="minorHAnsi" w:eastAsiaTheme="minorEastAsia" w:hAnsiTheme="minorHAnsi" w:cstheme="minorBidi"/>
          <w:sz w:val="22"/>
        </w:rPr>
        <w:t xml:space="preserve">.  </w:t>
      </w:r>
      <w:r w:rsidR="00453937" w:rsidRPr="2B3BD5DC">
        <w:rPr>
          <w:rStyle w:val="MLXBodycopyChar"/>
          <w:rFonts w:asciiTheme="minorHAnsi" w:eastAsiaTheme="minorEastAsia" w:hAnsiTheme="minorHAnsi" w:cstheme="minorBidi"/>
          <w:sz w:val="22"/>
        </w:rPr>
        <w:t xml:space="preserve">For your reference, there is example permissions </w:t>
      </w:r>
      <w:r w:rsidR="00584C85" w:rsidRPr="2B3BD5DC">
        <w:rPr>
          <w:rStyle w:val="MLXBodycopyChar"/>
          <w:rFonts w:asciiTheme="minorHAnsi" w:eastAsiaTheme="minorEastAsia" w:hAnsiTheme="minorHAnsi" w:cstheme="minorBidi"/>
          <w:sz w:val="22"/>
        </w:rPr>
        <w:t>documentation</w:t>
      </w:r>
      <w:r w:rsidR="00453937" w:rsidRPr="2B3BD5DC">
        <w:rPr>
          <w:rStyle w:val="MLXBodycopyChar"/>
          <w:rFonts w:asciiTheme="minorHAnsi" w:eastAsiaTheme="minorEastAsia" w:hAnsiTheme="minorHAnsi" w:cstheme="minorBidi"/>
          <w:sz w:val="22"/>
        </w:rPr>
        <w:t xml:space="preserve"> in Appendix B.  </w:t>
      </w:r>
    </w:p>
    <w:p w14:paraId="049B8810" w14:textId="77777777" w:rsidR="006F0DC5" w:rsidRPr="00B65A56" w:rsidRDefault="006F0DC5" w:rsidP="00FF5050">
      <w:pPr>
        <w:pStyle w:val="MLXHeading2"/>
      </w:pPr>
      <w:bookmarkStart w:id="5" w:name="_Toc514186924"/>
      <w:r w:rsidRPr="00B65A56">
        <w:t>Exceptions</w:t>
      </w:r>
      <w:bookmarkEnd w:id="5"/>
    </w:p>
    <w:p w14:paraId="5DBF8017" w14:textId="77777777" w:rsidR="006F0DC5" w:rsidRPr="00B65A56" w:rsidRDefault="006F0DC5" w:rsidP="00565D1E">
      <w:pPr>
        <w:pStyle w:val="MLXBodycopy"/>
      </w:pPr>
      <w:r w:rsidRPr="00B65A56">
        <w:t xml:space="preserve">If you are unable to meet or adhere to any </w:t>
      </w:r>
      <w:r w:rsidR="007870BA">
        <w:t xml:space="preserve">accessibility </w:t>
      </w:r>
      <w:r w:rsidRPr="00B65A56">
        <w:t xml:space="preserve">requirements in this checklist due to </w:t>
      </w:r>
      <w:r w:rsidR="00BA425C" w:rsidRPr="00187C23">
        <w:rPr>
          <w:color w:val="FFFFFF" w:themeColor="background1"/>
        </w:rPr>
        <w:t xml:space="preserve"> </w:t>
      </w:r>
      <w:r w:rsidR="00BA425C">
        <w:t>constraints</w:t>
      </w:r>
      <w:r w:rsidRPr="00B65A56">
        <w:t xml:space="preserve"> with time to market, available resources, budget impact, market life, </w:t>
      </w:r>
      <w:r w:rsidR="00D96574">
        <w:t xml:space="preserve">or other issues, </w:t>
      </w:r>
      <w:r w:rsidRPr="00B65A56">
        <w:t xml:space="preserve">you may request an exception or VPAT </w:t>
      </w:r>
      <w:r>
        <w:t>(</w:t>
      </w:r>
      <w:r w:rsidRPr="006D25B0">
        <w:t>Voluntary Product Accessibility Template</w:t>
      </w:r>
      <w:r>
        <w:t xml:space="preserve">) </w:t>
      </w:r>
      <w:r w:rsidRPr="00B65A56">
        <w:t xml:space="preserve">from the </w:t>
      </w:r>
      <w:hyperlink r:id="rId15" w:history="1">
        <w:r w:rsidR="00897839" w:rsidRPr="00BA7581">
          <w:rPr>
            <w:rStyle w:val="Hyperlink"/>
            <w:rFonts w:cstheme="minorBidi"/>
          </w:rPr>
          <w:t>WWL Compliance team</w:t>
        </w:r>
      </w:hyperlink>
      <w:r w:rsidRPr="00B65A56">
        <w:t>.  The</w:t>
      </w:r>
      <w:r>
        <w:t xml:space="preserve">y </w:t>
      </w:r>
      <w:r w:rsidRPr="00B65A56">
        <w:t xml:space="preserve">will help you with any </w:t>
      </w:r>
      <w:r>
        <w:t xml:space="preserve">questions or needs that you have. </w:t>
      </w:r>
      <w:r w:rsidRPr="00B65A56">
        <w:t xml:space="preserve"> </w:t>
      </w:r>
    </w:p>
    <w:p w14:paraId="16A1C7A0" w14:textId="77777777" w:rsidR="006F0DC5" w:rsidRPr="00B65A56" w:rsidRDefault="006F0DC5" w:rsidP="00FF5050">
      <w:pPr>
        <w:pStyle w:val="MLXHeading2"/>
      </w:pPr>
      <w:bookmarkStart w:id="6" w:name="_Toc514186925"/>
      <w:r w:rsidRPr="00B65A56">
        <w:t>Sign off</w:t>
      </w:r>
      <w:bookmarkEnd w:id="6"/>
    </w:p>
    <w:p w14:paraId="577413B9" w14:textId="77777777" w:rsidR="006F0DC5" w:rsidRPr="00B65A56" w:rsidRDefault="006F0DC5" w:rsidP="00565D1E">
      <w:pPr>
        <w:pStyle w:val="MLXBodycopy"/>
      </w:pPr>
      <w:r w:rsidRPr="00B65A56">
        <w:t xml:space="preserve">When the checklist is complete, </w:t>
      </w:r>
      <w:r w:rsidR="00067A97">
        <w:t xml:space="preserve">please </w:t>
      </w:r>
      <w:r w:rsidRPr="00B65A56">
        <w:t xml:space="preserve">add your signature to the sign-off section </w:t>
      </w:r>
      <w:r w:rsidR="00067A97">
        <w:t xml:space="preserve">as a record of your responsibility on the checklist’s accuracy. Then </w:t>
      </w:r>
      <w:r w:rsidRPr="00B65A56">
        <w:t>place the checklist in your team’s content-management system or in the Visual Studio (TFS) instance for your content. When you submit this checklist, it</w:t>
      </w:r>
      <w:r w:rsidR="4392244C" w:rsidRPr="00B65A56">
        <w:t>'</w:t>
      </w:r>
      <w:r w:rsidR="00067A97">
        <w:t>s subject to review by the</w:t>
      </w:r>
      <w:r w:rsidR="007870BA" w:rsidRPr="00B65A56">
        <w:t xml:space="preserve"> </w:t>
      </w:r>
      <w:hyperlink r:id="rId16" w:history="1">
        <w:r w:rsidR="00897839" w:rsidRPr="00BA7581">
          <w:rPr>
            <w:rStyle w:val="Hyperlink"/>
            <w:rFonts w:cstheme="minorBidi"/>
          </w:rPr>
          <w:t>WWL Compliance team</w:t>
        </w:r>
      </w:hyperlink>
      <w:r w:rsidR="00067A97" w:rsidRPr="00BA7581">
        <w:rPr>
          <w:rStyle w:val="Hyperlink"/>
          <w:rFonts w:asciiTheme="minorHAnsi" w:hAnsiTheme="minorHAnsi" w:cstheme="minorBidi"/>
          <w:sz w:val="22"/>
        </w:rPr>
        <w:t>.</w:t>
      </w:r>
    </w:p>
    <w:p w14:paraId="1B258ECE" w14:textId="77777777" w:rsidR="000122A1" w:rsidRDefault="000122A1">
      <w:pPr>
        <w:rPr>
          <w:rFonts w:ascii="Segoe UI Semibold" w:eastAsiaTheme="majorEastAsia" w:hAnsi="Segoe UI Semibold" w:cs="Segoe UI Semibold"/>
          <w:color w:val="004B50"/>
          <w:spacing w:val="-8"/>
          <w:sz w:val="44"/>
          <w:szCs w:val="32"/>
        </w:rPr>
      </w:pPr>
      <w:r>
        <w:br w:type="page"/>
      </w:r>
    </w:p>
    <w:p w14:paraId="0AE42C36" w14:textId="77777777" w:rsidR="006F0DC5" w:rsidRPr="0036153B" w:rsidRDefault="006F0DC5" w:rsidP="00F66966">
      <w:pPr>
        <w:pStyle w:val="MLXHeading1"/>
      </w:pPr>
      <w:bookmarkStart w:id="7" w:name="_Toc514186926"/>
      <w:r>
        <w:lastRenderedPageBreak/>
        <w:t>Content</w:t>
      </w:r>
      <w:r w:rsidR="009117E6">
        <w:t xml:space="preserve"> </w:t>
      </w:r>
      <w:r>
        <w:t>owner information</w:t>
      </w:r>
      <w:bookmarkEnd w:id="7"/>
    </w:p>
    <w:tbl>
      <w:tblPr>
        <w:tblStyle w:val="TableGrid"/>
        <w:tblW w:w="0" w:type="auto"/>
        <w:tblLook w:val="04A0" w:firstRow="1" w:lastRow="0" w:firstColumn="1" w:lastColumn="0" w:noHBand="0" w:noVBand="1"/>
      </w:tblPr>
      <w:tblGrid>
        <w:gridCol w:w="4678"/>
        <w:gridCol w:w="2157"/>
        <w:gridCol w:w="2061"/>
        <w:gridCol w:w="5139"/>
      </w:tblGrid>
      <w:tr w:rsidR="006F0DC5" w:rsidRPr="00EE6A91" w14:paraId="5EB8C600" w14:textId="77777777" w:rsidTr="00282C9D">
        <w:trPr>
          <w:cantSplit/>
        </w:trPr>
        <w:tc>
          <w:tcPr>
            <w:tcW w:w="14035" w:type="dxa"/>
            <w:gridSpan w:val="4"/>
            <w:shd w:val="clear" w:color="auto" w:fill="D83B01"/>
          </w:tcPr>
          <w:p w14:paraId="6E80D002" w14:textId="77777777" w:rsidR="006F0DC5" w:rsidRPr="00EE6A91" w:rsidRDefault="006F0DC5" w:rsidP="00AC1479">
            <w:pPr>
              <w:pStyle w:val="MLXTableheading"/>
            </w:pPr>
            <w:r w:rsidRPr="00ED31D7">
              <w:t>Please complete all fields in this sectio</w:t>
            </w:r>
            <w:r w:rsidR="00DC0EFC">
              <w:t>n</w:t>
            </w:r>
          </w:p>
        </w:tc>
      </w:tr>
      <w:tr w:rsidR="006F0DC5" w:rsidRPr="00EE6A91" w14:paraId="599C0817" w14:textId="77777777" w:rsidTr="00282C9D">
        <w:trPr>
          <w:cantSplit/>
        </w:trPr>
        <w:tc>
          <w:tcPr>
            <w:tcW w:w="6835" w:type="dxa"/>
            <w:gridSpan w:val="2"/>
          </w:tcPr>
          <w:p w14:paraId="7190CFC7" w14:textId="1BCCB559" w:rsidR="006F0DC5" w:rsidRPr="00EE6A91" w:rsidRDefault="006F0DC5" w:rsidP="00565D1E">
            <w:pPr>
              <w:pStyle w:val="MLXBodycopy"/>
            </w:pPr>
            <w:r w:rsidRPr="00BA7581">
              <w:rPr>
                <w:b/>
                <w:bCs/>
              </w:rPr>
              <w:t>Your name:</w:t>
            </w:r>
            <w:r w:rsidRPr="00EE6A91">
              <w:t xml:space="preserve"> </w:t>
            </w:r>
            <w:sdt>
              <w:sdtPr>
                <w:rPr>
                  <w:rStyle w:val="MLXBodycopyChar"/>
                  <w:sz w:val="22"/>
                </w:rPr>
                <w:alias w:val="Name"/>
                <w:tag w:val="Name"/>
                <w:id w:val="542633391"/>
                <w:lock w:val="sdtLocked"/>
                <w:placeholder>
                  <w:docPart w:val="CA19C0786B064B7984D9C34782C148A4"/>
                </w:placeholder>
                <w15:color w:val="FF0000"/>
              </w:sdtPr>
              <w:sdtEndPr>
                <w:rPr>
                  <w:rStyle w:val="MLXBodycopyChar"/>
                </w:rPr>
              </w:sdtEndPr>
              <w:sdtContent>
                <w:r w:rsidR="00FC7BE1">
                  <w:rPr>
                    <w:rStyle w:val="MLXBodycopyChar"/>
                    <w:sz w:val="22"/>
                  </w:rPr>
                  <w:t>Jay Stulo</w:t>
                </w:r>
              </w:sdtContent>
            </w:sdt>
          </w:p>
        </w:tc>
        <w:tc>
          <w:tcPr>
            <w:tcW w:w="7200" w:type="dxa"/>
            <w:gridSpan w:val="2"/>
          </w:tcPr>
          <w:p w14:paraId="5B800711" w14:textId="17ECB2A4" w:rsidR="006F0DC5" w:rsidRPr="00EE6A91" w:rsidRDefault="006F0DC5" w:rsidP="00565D1E">
            <w:pPr>
              <w:pStyle w:val="MLXBodycopy"/>
            </w:pPr>
            <w:r w:rsidRPr="00BA7581">
              <w:rPr>
                <w:b/>
                <w:bCs/>
              </w:rPr>
              <w:t>Your email alias:</w:t>
            </w:r>
            <w:r w:rsidRPr="00EE6A91">
              <w:t xml:space="preserve"> </w:t>
            </w:r>
            <w:sdt>
              <w:sdtPr>
                <w:rPr>
                  <w:rStyle w:val="MLXBodycopyChar"/>
                  <w:sz w:val="22"/>
                </w:rPr>
                <w:alias w:val="Alias"/>
                <w:tag w:val="Alias"/>
                <w:id w:val="-1202401034"/>
                <w:lock w:val="sdtLocked"/>
                <w:placeholder>
                  <w:docPart w:val="84DFB600D58E4301B7068FFDF3EF2D64"/>
                </w:placeholder>
                <w15:color w:val="FF0000"/>
              </w:sdtPr>
              <w:sdtEndPr>
                <w:rPr>
                  <w:rStyle w:val="MLXBodycopyChar"/>
                  <w:i/>
                </w:rPr>
              </w:sdtEndPr>
              <w:sdtContent>
                <w:r w:rsidR="00FC7BE1">
                  <w:rPr>
                    <w:rStyle w:val="MLXBodycopyChar"/>
                    <w:sz w:val="22"/>
                  </w:rPr>
                  <w:t>jaystulo@appvnext.com</w:t>
                </w:r>
              </w:sdtContent>
            </w:sdt>
          </w:p>
        </w:tc>
      </w:tr>
      <w:tr w:rsidR="006F0DC5" w:rsidRPr="00EE6A91" w14:paraId="38A08F22" w14:textId="77777777" w:rsidTr="00282C9D">
        <w:trPr>
          <w:cantSplit/>
        </w:trPr>
        <w:tc>
          <w:tcPr>
            <w:tcW w:w="6835" w:type="dxa"/>
            <w:gridSpan w:val="2"/>
          </w:tcPr>
          <w:p w14:paraId="51EF504B" w14:textId="2B3FC814" w:rsidR="006F0DC5" w:rsidRPr="00EE6A91" w:rsidRDefault="006F0DC5" w:rsidP="00565D1E">
            <w:pPr>
              <w:pStyle w:val="MLXBodycopy"/>
            </w:pPr>
            <w:r w:rsidRPr="00BA7581">
              <w:rPr>
                <w:b/>
                <w:bCs/>
              </w:rPr>
              <w:t xml:space="preserve">Your role: </w:t>
            </w:r>
            <w:r w:rsidRPr="00EE6A91">
              <w:t xml:space="preserve">(content owner, PjM, etc.) </w:t>
            </w:r>
            <w:sdt>
              <w:sdtPr>
                <w:id w:val="717548319"/>
                <w:placeholder>
                  <w:docPart w:val="5197315F2EF442908909D755A24CF760"/>
                </w:placeholder>
              </w:sdtPr>
              <w:sdtEndPr/>
              <w:sdtContent>
                <w:sdt>
                  <w:sdtPr>
                    <w:rPr>
                      <w:rStyle w:val="MLXBodycopyChar"/>
                      <w:sz w:val="22"/>
                    </w:rPr>
                    <w:alias w:val="Role description"/>
                    <w:tag w:val="Role description"/>
                    <w:id w:val="-784273511"/>
                    <w:lock w:val="sdtLocked"/>
                    <w:placeholder>
                      <w:docPart w:val="6F943F77F1AA44D3841A2D0DDB0C158C"/>
                    </w:placeholder>
                    <w15:color w:val="339966"/>
                  </w:sdtPr>
                  <w:sdtEndPr>
                    <w:rPr>
                      <w:rStyle w:val="MLXBodycopyChar"/>
                    </w:rPr>
                  </w:sdtEndPr>
                  <w:sdtContent>
                    <w:r w:rsidR="0092617A">
                      <w:rPr>
                        <w:rStyle w:val="MLXBodycopyChar"/>
                        <w:sz w:val="22"/>
                      </w:rPr>
                      <w:t>Reviewer of the August</w:t>
                    </w:r>
                  </w:sdtContent>
                </w:sdt>
                <w:r w:rsidRPr="00EE6A91">
                  <w:t xml:space="preserve"> </w:t>
                </w:r>
                <w:r w:rsidR="0092617A">
                  <w:t>Test/Fix cycle</w:t>
                </w:r>
              </w:sdtContent>
            </w:sdt>
          </w:p>
        </w:tc>
        <w:tc>
          <w:tcPr>
            <w:tcW w:w="7200" w:type="dxa"/>
            <w:gridSpan w:val="2"/>
          </w:tcPr>
          <w:p w14:paraId="64E82356" w14:textId="77777777" w:rsidR="006F0DC5" w:rsidRPr="00EE6A91" w:rsidRDefault="006F0DC5" w:rsidP="00565D1E">
            <w:pPr>
              <w:pStyle w:val="MLXBodycopy"/>
            </w:pPr>
          </w:p>
        </w:tc>
      </w:tr>
      <w:tr w:rsidR="006F0DC5" w:rsidRPr="00EE6A91" w14:paraId="1BEC0137" w14:textId="77777777" w:rsidTr="00282C9D">
        <w:trPr>
          <w:cantSplit/>
        </w:trPr>
        <w:tc>
          <w:tcPr>
            <w:tcW w:w="6835" w:type="dxa"/>
            <w:gridSpan w:val="2"/>
          </w:tcPr>
          <w:p w14:paraId="029FCC9E" w14:textId="77777777" w:rsidR="006F0DC5" w:rsidRPr="00EE6A91" w:rsidRDefault="006F0DC5" w:rsidP="00565D1E">
            <w:pPr>
              <w:pStyle w:val="MLXBodycopy"/>
            </w:pPr>
            <w:r w:rsidRPr="00BA7581">
              <w:rPr>
                <w:b/>
                <w:bCs/>
              </w:rPr>
              <w:t>FTE content owner/Microsoft business lead name</w:t>
            </w:r>
            <w:r w:rsidRPr="00EE6A91">
              <w:t xml:space="preserve">: (if different from above) </w:t>
            </w:r>
            <w:sdt>
              <w:sdtPr>
                <w:id w:val="308687224"/>
                <w:placeholder>
                  <w:docPart w:val="6505EC3DA12A43DA8D0DF2678C36FDE5"/>
                </w:placeholder>
              </w:sdtPr>
              <w:sdtEndPr/>
              <w:sdtContent>
                <w:sdt>
                  <w:sdtPr>
                    <w:rPr>
                      <w:rStyle w:val="MLXBodycopyChar"/>
                      <w:sz w:val="22"/>
                    </w:rPr>
                    <w:alias w:val="Microsoft content manager"/>
                    <w:tag w:val="Microsoft content manager"/>
                    <w:id w:val="-771785799"/>
                    <w:lock w:val="sdtLocked"/>
                    <w:placeholder>
                      <w:docPart w:val="A2DFAF05B5AE4E908EA3D78798679E80"/>
                    </w:placeholder>
                    <w15:color w:val="FF0000"/>
                  </w:sdtPr>
                  <w:sdtEndPr>
                    <w:rPr>
                      <w:rStyle w:val="MLXBodycopyChar"/>
                    </w:rPr>
                  </w:sdtEndPr>
                  <w:sdtContent>
                    <w:r w:rsidR="00282C9D">
                      <w:rPr>
                        <w:rStyle w:val="MLXBodycopyChar"/>
                        <w:sz w:val="22"/>
                      </w:rPr>
                      <w:t>S</w:t>
                    </w:r>
                    <w:r w:rsidRPr="00EE6A91">
                      <w:rPr>
                        <w:rStyle w:val="MLXBodycopyChar"/>
                        <w:sz w:val="22"/>
                      </w:rPr>
                      <w:t>elect here to add text.</w:t>
                    </w:r>
                  </w:sdtContent>
                </w:sdt>
              </w:sdtContent>
            </w:sdt>
            <w:r w:rsidRPr="00EE6A91">
              <w:t xml:space="preserve"> </w:t>
            </w:r>
          </w:p>
        </w:tc>
        <w:tc>
          <w:tcPr>
            <w:tcW w:w="7200" w:type="dxa"/>
            <w:gridSpan w:val="2"/>
          </w:tcPr>
          <w:p w14:paraId="477984E4" w14:textId="77777777" w:rsidR="006F0DC5" w:rsidRPr="00EE6A91" w:rsidRDefault="006F0DC5" w:rsidP="00565D1E">
            <w:pPr>
              <w:pStyle w:val="MLXBodycopy"/>
            </w:pPr>
            <w:r w:rsidRPr="00BA7581">
              <w:rPr>
                <w:b/>
                <w:bCs/>
              </w:rPr>
              <w:t>FTE email alias:</w:t>
            </w:r>
            <w:r w:rsidRPr="00EE6A91">
              <w:t xml:space="preserve"> </w:t>
            </w:r>
            <w:sdt>
              <w:sdtPr>
                <w:id w:val="-2006588953"/>
                <w:placeholder>
                  <w:docPart w:val="297A2152C2974A3D95B8DF3C318BFBA0"/>
                </w:placeholder>
              </w:sdtPr>
              <w:sdtEndPr/>
              <w:sdtContent>
                <w:sdt>
                  <w:sdtPr>
                    <w:rPr>
                      <w:rStyle w:val="MLXBodycopyChar"/>
                      <w:sz w:val="22"/>
                    </w:rPr>
                    <w:alias w:val="Alias"/>
                    <w:tag w:val="Alias"/>
                    <w:id w:val="-716122539"/>
                    <w:lock w:val="sdtLocked"/>
                    <w:placeholder>
                      <w:docPart w:val="0D587F28D8E74136A5A02014156153E5"/>
                    </w:placeholder>
                    <w15:color w:val="339966"/>
                  </w:sdtPr>
                  <w:sdtEndPr>
                    <w:rPr>
                      <w:rStyle w:val="MLXBodycopyChar"/>
                    </w:rPr>
                  </w:sdtEndPr>
                  <w:sdtContent>
                    <w:r w:rsidR="00763847" w:rsidRPr="00EE6A91">
                      <w:rPr>
                        <w:rStyle w:val="MLXBodycopyChar"/>
                        <w:i/>
                        <w:sz w:val="22"/>
                      </w:rPr>
                      <w:t>Add email alias</w:t>
                    </w:r>
                  </w:sdtContent>
                </w:sdt>
                <w:r w:rsidRPr="00EE6A91">
                  <w:t xml:space="preserve"> </w:t>
                </w:r>
              </w:sdtContent>
            </w:sdt>
            <w:r w:rsidRPr="00EE6A91">
              <w:t xml:space="preserve"> </w:t>
            </w:r>
          </w:p>
        </w:tc>
      </w:tr>
      <w:tr w:rsidR="006F0DC5" w:rsidRPr="00EE6A91" w14:paraId="6B6C627D" w14:textId="77777777" w:rsidTr="00282C9D">
        <w:trPr>
          <w:cantSplit/>
        </w:trPr>
        <w:tc>
          <w:tcPr>
            <w:tcW w:w="6835" w:type="dxa"/>
            <w:gridSpan w:val="2"/>
          </w:tcPr>
          <w:p w14:paraId="47F7520D" w14:textId="5937D081" w:rsidR="006F0DC5" w:rsidRPr="00EE6A91" w:rsidRDefault="006F0DC5" w:rsidP="00565D1E">
            <w:pPr>
              <w:pStyle w:val="MLXBodycopy"/>
            </w:pPr>
            <w:r w:rsidRPr="00EE6A91">
              <w:t xml:space="preserve">Is Microsoft the sole owner of this learning product?  </w:t>
            </w:r>
            <w:sdt>
              <w:sdtPr>
                <w:id w:val="-558178226"/>
                <w:lock w:val="sdtLocked"/>
                <w15:color w:val="FF00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Pr="00EE6A91">
              <w:t xml:space="preserve"> Yes  </w:t>
            </w:r>
            <w:sdt>
              <w:sdtPr>
                <w:id w:val="-412090804"/>
                <w:lock w:val="sdtLocked"/>
                <w15:color w:val="FF00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No</w:t>
            </w:r>
          </w:p>
        </w:tc>
        <w:tc>
          <w:tcPr>
            <w:tcW w:w="7200" w:type="dxa"/>
            <w:gridSpan w:val="2"/>
          </w:tcPr>
          <w:p w14:paraId="7613A9F7" w14:textId="77777777" w:rsidR="006F0DC5" w:rsidRPr="00EE6A91" w:rsidRDefault="00763847" w:rsidP="00565D1E">
            <w:pPr>
              <w:pStyle w:val="MLXBodycopy"/>
            </w:pPr>
            <w:r w:rsidRPr="00BA7581">
              <w:rPr>
                <w:b/>
                <w:bCs/>
              </w:rPr>
              <w:t>If no,</w:t>
            </w:r>
            <w:r w:rsidRPr="00EE6A91">
              <w:t xml:space="preserve"> n</w:t>
            </w:r>
            <w:r w:rsidR="006F0DC5" w:rsidRPr="00EE6A91">
              <w:t xml:space="preserve">ame and contact info for content owner:   </w:t>
            </w:r>
            <w:sdt>
              <w:sdtPr>
                <w:id w:val="-1674792468"/>
                <w:placeholder>
                  <w:docPart w:val="BB12C1F05EAB4DA2A53BAEE5C28FA95D"/>
                </w:placeholder>
                <w15:color w:val="339966"/>
              </w:sdtPr>
              <w:sdtEndPr/>
              <w:sdtContent>
                <w:r w:rsidR="006F0DC5" w:rsidRPr="00EE6A91">
                  <w:t xml:space="preserve"> </w:t>
                </w:r>
                <w:r w:rsidRPr="00EE6A91">
                  <w:rPr>
                    <w:i/>
                  </w:rPr>
                  <w:t>Add content owner name and email</w:t>
                </w:r>
                <w:r w:rsidR="006F0DC5" w:rsidRPr="00EE6A91">
                  <w:t xml:space="preserve"> </w:t>
                </w:r>
              </w:sdtContent>
            </w:sdt>
          </w:p>
        </w:tc>
      </w:tr>
      <w:tr w:rsidR="006F0DC5" w:rsidRPr="00EE6A91" w14:paraId="26F8832E" w14:textId="77777777" w:rsidTr="00EF02E7">
        <w:trPr>
          <w:cantSplit/>
        </w:trPr>
        <w:tc>
          <w:tcPr>
            <w:tcW w:w="6835" w:type="dxa"/>
            <w:gridSpan w:val="2"/>
          </w:tcPr>
          <w:p w14:paraId="380B35B2" w14:textId="64052295" w:rsidR="006F0DC5" w:rsidRPr="00EE6A91" w:rsidRDefault="00C91977" w:rsidP="00565D1E">
            <w:pPr>
              <w:pStyle w:val="MLXBodycopy"/>
            </w:pPr>
            <w:r>
              <w:rPr>
                <w:b/>
                <w:bCs/>
              </w:rPr>
              <w:t>Describe</w:t>
            </w:r>
            <w:r w:rsidR="006F0DC5" w:rsidRPr="00BA7581">
              <w:rPr>
                <w:b/>
                <w:bCs/>
              </w:rPr>
              <w:t xml:space="preserve"> </w:t>
            </w:r>
            <w:r>
              <w:rPr>
                <w:b/>
                <w:bCs/>
              </w:rPr>
              <w:t>product</w:t>
            </w:r>
            <w:r w:rsidR="006F0DC5" w:rsidRPr="00BA7581">
              <w:rPr>
                <w:b/>
                <w:bCs/>
              </w:rPr>
              <w:t>:</w:t>
            </w:r>
            <w:r w:rsidR="006F0DC5" w:rsidRPr="00EE6A91">
              <w:t xml:space="preserve"> </w:t>
            </w:r>
            <w:sdt>
              <w:sdtPr>
                <w:rPr>
                  <w:rStyle w:val="MLXBodycopyChar"/>
                  <w:sz w:val="22"/>
                </w:rPr>
                <w:alias w:val="Product name"/>
                <w:tag w:val="Product name"/>
                <w:id w:val="197671048"/>
                <w:lock w:val="sdtLocked"/>
                <w:placeholder>
                  <w:docPart w:val="4909465D798849438E4E701672FD8F06"/>
                </w:placeholder>
                <w15:color w:val="339966"/>
              </w:sdtPr>
              <w:sdtEndPr>
                <w:rPr>
                  <w:rStyle w:val="MLXBodycopyChar"/>
                </w:rPr>
              </w:sdtEndPr>
              <w:sdtContent>
                <w:r w:rsidR="0092617A">
                  <w:rPr>
                    <w:rStyle w:val="MLXBodycopyChar"/>
                    <w:sz w:val="22"/>
                  </w:rPr>
                  <w:t xml:space="preserve">Microsoft Cloud Workshop – </w:t>
                </w:r>
                <w:r w:rsidR="00AF5360" w:rsidRPr="00AF5360">
                  <w:rPr>
                    <w:rStyle w:val="MLXBodycopyChar"/>
                    <w:sz w:val="22"/>
                  </w:rPr>
                  <w:t>OSS-PaaS-and-DevOps</w:t>
                </w:r>
                <w:r w:rsidR="0092617A">
                  <w:rPr>
                    <w:rStyle w:val="MLXBodycopyChar"/>
                    <w:sz w:val="22"/>
                  </w:rPr>
                  <w:t xml:space="preserve"> – August 2018</w:t>
                </w:r>
              </w:sdtContent>
            </w:sdt>
          </w:p>
        </w:tc>
        <w:tc>
          <w:tcPr>
            <w:tcW w:w="7200" w:type="dxa"/>
            <w:gridSpan w:val="2"/>
            <w:shd w:val="clear" w:color="auto" w:fill="C5E0B3" w:themeFill="accent6" w:themeFillTint="66"/>
          </w:tcPr>
          <w:p w14:paraId="2117B0E1" w14:textId="77777777" w:rsidR="006F0DC5" w:rsidRPr="00EF02E7" w:rsidRDefault="00180DD4" w:rsidP="00565D1E">
            <w:pPr>
              <w:pStyle w:val="MLXBodycopy"/>
            </w:pPr>
            <w:r w:rsidRPr="00EF02E7">
              <w:t>EXAMPLE</w:t>
            </w:r>
          </w:p>
          <w:p w14:paraId="24E95898" w14:textId="77777777" w:rsidR="00180DD4" w:rsidRPr="00EE6A91" w:rsidRDefault="00180DD4" w:rsidP="00565D1E">
            <w:pPr>
              <w:pStyle w:val="MLXBodycopy"/>
            </w:pPr>
            <w:r w:rsidRPr="00EF02E7">
              <w:rPr>
                <w:b/>
              </w:rPr>
              <w:t xml:space="preserve">Describe product: </w:t>
            </w:r>
            <w:r w:rsidR="00045BD2">
              <w:t>20334 MOC</w:t>
            </w:r>
            <w:r w:rsidR="00EF02E7">
              <w:t xml:space="preserve"> course, including student and instructor materials, VMs</w:t>
            </w:r>
          </w:p>
        </w:tc>
      </w:tr>
      <w:tr w:rsidR="006F0DC5" w:rsidRPr="00EE6A91" w14:paraId="15B4E4B1" w14:textId="77777777" w:rsidTr="00282C9D">
        <w:trPr>
          <w:cantSplit/>
        </w:trPr>
        <w:tc>
          <w:tcPr>
            <w:tcW w:w="4678" w:type="dxa"/>
          </w:tcPr>
          <w:p w14:paraId="26CD4BE3" w14:textId="77777777" w:rsidR="006F0DC5" w:rsidRPr="00EE6A91" w:rsidRDefault="00EE6A91" w:rsidP="00565D1E">
            <w:pPr>
              <w:pStyle w:val="MLXBodycopy"/>
            </w:pPr>
            <w:r w:rsidRPr="00EE6A91">
              <w:t>W</w:t>
            </w:r>
            <w:r w:rsidR="006F0DC5" w:rsidRPr="00EE6A91">
              <w:t>hat type of product is this?  (Select all that apply)</w:t>
            </w:r>
          </w:p>
        </w:tc>
        <w:tc>
          <w:tcPr>
            <w:tcW w:w="4218" w:type="dxa"/>
            <w:gridSpan w:val="2"/>
          </w:tcPr>
          <w:p w14:paraId="2CE50494" w14:textId="77777777" w:rsidR="006F0DC5" w:rsidRPr="00EE6A91" w:rsidRDefault="00042318" w:rsidP="00565D1E">
            <w:pPr>
              <w:pStyle w:val="MLXBodycopy"/>
            </w:pPr>
            <w:sdt>
              <w:sdtPr>
                <w:id w:val="-777485633"/>
                <w:lock w:val="sdtLocked"/>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EE6A91" w:rsidRPr="00EE6A91">
              <w:t xml:space="preserve"> </w:t>
            </w:r>
            <w:r w:rsidR="006F0DC5" w:rsidRPr="00EE6A91">
              <w:t>Book</w:t>
            </w:r>
          </w:p>
          <w:p w14:paraId="68ED75AF" w14:textId="77777777" w:rsidR="006F0DC5" w:rsidRPr="00EE6A91" w:rsidRDefault="00042318" w:rsidP="00565D1E">
            <w:pPr>
              <w:pStyle w:val="MLXBodycopy"/>
            </w:pPr>
            <w:sdt>
              <w:sdtPr>
                <w:id w:val="71940740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Online course</w:t>
            </w:r>
            <w:r w:rsidR="007820F4" w:rsidRPr="00EE6A91">
              <w:t>ware</w:t>
            </w:r>
          </w:p>
          <w:p w14:paraId="78C8A532" w14:textId="77777777" w:rsidR="006F0DC5" w:rsidRPr="00EE6A91" w:rsidRDefault="00042318" w:rsidP="00565D1E">
            <w:pPr>
              <w:pStyle w:val="MLXBodycopy"/>
            </w:pPr>
            <w:sdt>
              <w:sdtPr>
                <w:id w:val="-25721548"/>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6F0DC5" w:rsidRPr="00EE6A91">
              <w:t xml:space="preserve"> Instructor-led course</w:t>
            </w:r>
            <w:r w:rsidR="007820F4" w:rsidRPr="00EE6A91">
              <w:t>ware</w:t>
            </w:r>
          </w:p>
          <w:p w14:paraId="44765B36" w14:textId="77777777" w:rsidR="006F0DC5" w:rsidRPr="0032459D" w:rsidRDefault="00042318" w:rsidP="00565D1E">
            <w:pPr>
              <w:pStyle w:val="MLXBodycopy"/>
              <w:rPr>
                <w:rStyle w:val="CommentReference"/>
                <w:rFonts w:eastAsiaTheme="minorEastAsia"/>
                <w:sz w:val="22"/>
                <w:szCs w:val="22"/>
              </w:rPr>
            </w:pPr>
            <w:sdt>
              <w:sdtPr>
                <w:rPr>
                  <w:sz w:val="16"/>
                  <w:szCs w:val="16"/>
                </w:rPr>
                <w:id w:val="1231807676"/>
                <w15:color w:val="FF6600"/>
                <w14:checkbox>
                  <w14:checked w14:val="0"/>
                  <w14:checkedState w14:val="2612" w14:font="Microsoft JhengHei Light"/>
                  <w14:uncheckedState w14:val="2610" w14:font="Microsoft JhengHei Light"/>
                </w14:checkbox>
              </w:sdtPr>
              <w:sdtEndPr>
                <w:rPr>
                  <w:sz w:val="20"/>
                  <w:szCs w:val="22"/>
                </w:rPr>
              </w:sdtEndPr>
              <w:sdtContent>
                <w:r w:rsidR="00763847" w:rsidRPr="00EE6A91">
                  <w:rPr>
                    <w:rFonts w:ascii="Segoe UI Symbol" w:eastAsia="Microsoft JhengHei Light" w:hAnsi="Segoe UI Symbol" w:cs="Segoe UI Symbol"/>
                  </w:rPr>
                  <w:t>☐</w:t>
                </w:r>
              </w:sdtContent>
            </w:sdt>
            <w:r w:rsidR="006F0DC5" w:rsidRPr="00EE6A91">
              <w:t xml:space="preserve"> Downloadable courseware asset</w:t>
            </w:r>
          </w:p>
          <w:p w14:paraId="0B95FDC3" w14:textId="69D7C4EA" w:rsidR="006F0DC5" w:rsidRPr="0032459D" w:rsidRDefault="00042318" w:rsidP="00565D1E">
            <w:pPr>
              <w:pStyle w:val="MLXBodycopy"/>
              <w:rPr>
                <w:rStyle w:val="MLXTipheading"/>
                <w:rFonts w:ascii="Segoe UI" w:eastAsia="Times New Roman" w:hAnsi="Segoe UI"/>
                <w:color w:val="auto"/>
              </w:rPr>
            </w:pPr>
            <w:sdt>
              <w:sdtPr>
                <w:rPr>
                  <w:rFonts w:ascii="Segoe UI Semibold" w:eastAsiaTheme="minorEastAsia" w:hAnsi="Segoe UI Semibold"/>
                  <w:color w:val="D83B01"/>
                  <w:sz w:val="22"/>
                </w:rPr>
                <w:id w:val="-18853017"/>
                <w15:color w:val="FF6600"/>
                <w14:checkbox>
                  <w14:checked w14:val="1"/>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92617A" w:rsidRPr="0092617A">
                  <w:rPr>
                    <w:rFonts w:hint="eastAsia"/>
                  </w:rPr>
                  <w:t>☒</w:t>
                </w:r>
              </w:sdtContent>
            </w:sdt>
            <w:r w:rsidR="006F0DC5" w:rsidRPr="00EE6A91">
              <w:t xml:space="preserve"> Other downloadable asset (please list) </w:t>
            </w:r>
            <w:sdt>
              <w:sdtPr>
                <w:rPr>
                  <w:rStyle w:val="MLXBodycopyChar"/>
                  <w:sz w:val="22"/>
                </w:rPr>
                <w:id w:val="-299314058"/>
                <w:lock w:val="sdtLocked"/>
                <w:placeholder>
                  <w:docPart w:val="13E0D2FC68E540B2A629FD1D4275B559"/>
                </w:placeholder>
                <w15:color w:val="339966"/>
              </w:sdtPr>
              <w:sdtEndPr>
                <w:rPr>
                  <w:rStyle w:val="MLXBodycopyChar"/>
                </w:rPr>
              </w:sdtEndPr>
              <w:sdtContent>
                <w:r w:rsidR="006F0DC5" w:rsidRPr="00EE6A91">
                  <w:rPr>
                    <w:rStyle w:val="MLXBodycopyChar"/>
                    <w:sz w:val="22"/>
                  </w:rPr>
                  <w:t xml:space="preserve"> </w:t>
                </w:r>
                <w:r w:rsidR="0092617A">
                  <w:rPr>
                    <w:rStyle w:val="MLXBodycopyChar"/>
                    <w:sz w:val="22"/>
                  </w:rPr>
                  <w:t xml:space="preserve">Material for Workshops over </w:t>
                </w:r>
                <w:proofErr w:type="spellStart"/>
                <w:r w:rsidR="0092617A">
                  <w:rPr>
                    <w:rStyle w:val="MLXBodycopyChar"/>
                    <w:sz w:val="22"/>
                  </w:rPr>
                  <w:t>Github</w:t>
                </w:r>
                <w:proofErr w:type="spellEnd"/>
              </w:sdtContent>
            </w:sdt>
          </w:p>
        </w:tc>
        <w:tc>
          <w:tcPr>
            <w:tcW w:w="5139" w:type="dxa"/>
          </w:tcPr>
          <w:p w14:paraId="1434DED6" w14:textId="77777777" w:rsidR="00763847" w:rsidRPr="00EE6A91" w:rsidRDefault="00042318" w:rsidP="00565D1E">
            <w:pPr>
              <w:pStyle w:val="MLXBodycopy"/>
            </w:pPr>
            <w:sdt>
              <w:sdtPr>
                <w:id w:val="183926233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Self-Assessment</w:t>
            </w:r>
          </w:p>
          <w:p w14:paraId="4B5565AC" w14:textId="77777777" w:rsidR="006F0DC5" w:rsidRPr="00EE6A91" w:rsidRDefault="00042318" w:rsidP="00565D1E">
            <w:pPr>
              <w:pStyle w:val="MLXBodycopy"/>
            </w:pPr>
            <w:sdt>
              <w:sdtPr>
                <w:id w:val="-126028591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Online courseware with virtual lab</w:t>
            </w:r>
          </w:p>
          <w:p w14:paraId="262A5E96" w14:textId="77777777" w:rsidR="006F0DC5" w:rsidRPr="00EE6A91" w:rsidRDefault="00042318" w:rsidP="00565D1E">
            <w:pPr>
              <w:pStyle w:val="MLXBodycopy"/>
              <w:rPr>
                <w:rFonts w:eastAsia="MS Gothic"/>
              </w:rPr>
            </w:pPr>
            <w:sdt>
              <w:sdtPr>
                <w:id w:val="182670173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Video</w:t>
            </w:r>
          </w:p>
          <w:p w14:paraId="427B77EF" w14:textId="77777777" w:rsidR="006F0DC5" w:rsidRPr="00EE6A91" w:rsidRDefault="00042318" w:rsidP="00565D1E">
            <w:pPr>
              <w:pStyle w:val="MLXBodycopy"/>
              <w:rPr>
                <w:rStyle w:val="MLXTipheading"/>
                <w:rFonts w:ascii="Segoe UI" w:hAnsi="Segoe UI"/>
              </w:rPr>
            </w:pPr>
            <w:sdt>
              <w:sdtPr>
                <w:rPr>
                  <w:rFonts w:ascii="Segoe UI Semibold" w:eastAsiaTheme="minorEastAsia" w:hAnsi="Segoe UI Semibold"/>
                  <w:color w:val="D83B01"/>
                  <w:sz w:val="22"/>
                </w:rPr>
                <w:id w:val="925460330"/>
                <w15:color w:val="FF6600"/>
                <w14:checkbox>
                  <w14:checked w14:val="0"/>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Virtual machine(s)</w:t>
            </w:r>
          </w:p>
        </w:tc>
      </w:tr>
      <w:tr w:rsidR="006F0DC5" w:rsidRPr="00EE6A91" w14:paraId="108B51C0" w14:textId="77777777" w:rsidTr="00282C9D">
        <w:trPr>
          <w:cantSplit/>
        </w:trPr>
        <w:tc>
          <w:tcPr>
            <w:tcW w:w="4678" w:type="dxa"/>
          </w:tcPr>
          <w:p w14:paraId="57B61E1C" w14:textId="77777777" w:rsidR="006F0DC5" w:rsidRPr="00EE6A91" w:rsidRDefault="006F0DC5" w:rsidP="00565D1E">
            <w:pPr>
              <w:pStyle w:val="MLXBodycopy"/>
            </w:pPr>
            <w:r w:rsidRPr="00EE6A91">
              <w:t>List all distribution channels for this content: (Select all that apply)</w:t>
            </w:r>
          </w:p>
        </w:tc>
        <w:tc>
          <w:tcPr>
            <w:tcW w:w="4218" w:type="dxa"/>
            <w:gridSpan w:val="2"/>
          </w:tcPr>
          <w:p w14:paraId="00AE00C7" w14:textId="77777777" w:rsidR="006F0DC5" w:rsidRPr="00EE6A91" w:rsidRDefault="00042318" w:rsidP="00565D1E">
            <w:pPr>
              <w:pStyle w:val="MLXBodycopy"/>
            </w:pPr>
            <w:sdt>
              <w:sdtPr>
                <w:id w:val="-210764879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Microsoft website(s)</w:t>
            </w:r>
          </w:p>
          <w:p w14:paraId="2E607549" w14:textId="77777777" w:rsidR="006F0DC5" w:rsidRPr="00EE6A91" w:rsidRDefault="00042318" w:rsidP="00565D1E">
            <w:pPr>
              <w:pStyle w:val="MLXBodycopy"/>
            </w:pPr>
            <w:sdt>
              <w:sdtPr>
                <w:id w:val="-64766762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Volume Licensing</w:t>
            </w:r>
          </w:p>
          <w:p w14:paraId="458044B1" w14:textId="77777777" w:rsidR="006F0DC5" w:rsidRPr="00EE6A91" w:rsidRDefault="00042318" w:rsidP="00565D1E">
            <w:pPr>
              <w:pStyle w:val="MLXBodycopy"/>
            </w:pPr>
            <w:sdt>
              <w:sdtPr>
                <w:id w:val="966399282"/>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Enterprise</w:t>
            </w:r>
          </w:p>
          <w:p w14:paraId="64D8111A" w14:textId="77777777" w:rsidR="006F0DC5" w:rsidRPr="00EE6A91" w:rsidRDefault="00042318" w:rsidP="00565D1E">
            <w:pPr>
              <w:pStyle w:val="MLXBodycopy"/>
            </w:pPr>
            <w:sdt>
              <w:sdtPr>
                <w:id w:val="1156570385"/>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Academic</w:t>
            </w:r>
          </w:p>
        </w:tc>
        <w:tc>
          <w:tcPr>
            <w:tcW w:w="5139" w:type="dxa"/>
          </w:tcPr>
          <w:p w14:paraId="50151006" w14:textId="77777777" w:rsidR="006F0DC5" w:rsidRPr="00EE6A91" w:rsidRDefault="00042318" w:rsidP="00565D1E">
            <w:pPr>
              <w:pStyle w:val="MLXBodycopy"/>
            </w:pPr>
            <w:sdt>
              <w:sdtPr>
                <w:id w:val="-207641915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 xml:space="preserve">Third-party websites (include hyperlinks) </w:t>
            </w:r>
            <w:sdt>
              <w:sdtPr>
                <w:rPr>
                  <w:i/>
                </w:rPr>
                <w:id w:val="955070230"/>
                <w:placeholder>
                  <w:docPart w:val="37CACB6918B14FEBB1BCB9734B072784"/>
                </w:placeholder>
              </w:sdtPr>
              <w:sdtEndPr>
                <w:rPr>
                  <w:i w:val="0"/>
                </w:rPr>
              </w:sdtEndPr>
              <w:sdtContent>
                <w:r w:rsidR="006F0DC5" w:rsidRPr="0032459D">
                  <w:rPr>
                    <w:i/>
                  </w:rPr>
                  <w:t xml:space="preserve"> Select here to add text. </w:t>
                </w:r>
              </w:sdtContent>
            </w:sdt>
          </w:p>
          <w:p w14:paraId="5314A081" w14:textId="77777777" w:rsidR="006F0DC5" w:rsidRPr="00EE6A91" w:rsidRDefault="00042318" w:rsidP="00565D1E">
            <w:pPr>
              <w:pStyle w:val="MLXBodycopy"/>
            </w:pPr>
            <w:sdt>
              <w:sdtPr>
                <w:id w:val="86957094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Retail via the Microsoft Store</w:t>
            </w:r>
          </w:p>
          <w:p w14:paraId="595E4509" w14:textId="36A0CDA8" w:rsidR="006F0DC5" w:rsidRPr="00EE6A91" w:rsidRDefault="00042318" w:rsidP="00565D1E">
            <w:pPr>
              <w:pStyle w:val="MLXBodycopy"/>
              <w:rPr>
                <w:rFonts w:eastAsia="MS Gothic"/>
              </w:rPr>
            </w:pPr>
            <w:sdt>
              <w:sdtPr>
                <w:id w:val="-800763983"/>
                <w15:color w:val="FF66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00763847" w:rsidRPr="00EE6A91">
              <w:t xml:space="preserve"> </w:t>
            </w:r>
            <w:r w:rsidR="006F0DC5" w:rsidRPr="00EE6A91">
              <w:t>Other (please describe)</w:t>
            </w:r>
            <w:r w:rsidR="00763847" w:rsidRPr="00EE6A91">
              <w:t xml:space="preserve"> </w:t>
            </w:r>
            <w:sdt>
              <w:sdtPr>
                <w:rPr>
                  <w:rStyle w:val="MLXBodycopyChar"/>
                  <w:sz w:val="22"/>
                </w:rPr>
                <w:id w:val="-1908905885"/>
                <w:placeholder>
                  <w:docPart w:val="DBA413639017445A831FB9CCC2BB0437"/>
                </w:placeholder>
                <w15:color w:val="339966"/>
              </w:sdtPr>
              <w:sdtEndPr>
                <w:rPr>
                  <w:rStyle w:val="MLXBodycopyChar"/>
                </w:rPr>
              </w:sdtEndPr>
              <w:sdtContent>
                <w:r w:rsidR="00763847" w:rsidRPr="00EE6A91">
                  <w:rPr>
                    <w:rStyle w:val="MLXBodycopyChar"/>
                    <w:sz w:val="22"/>
                  </w:rPr>
                  <w:t xml:space="preserve"> </w:t>
                </w:r>
                <w:proofErr w:type="spellStart"/>
                <w:r w:rsidR="0092617A">
                  <w:rPr>
                    <w:rStyle w:val="MLXBodycopyChar"/>
                    <w:sz w:val="22"/>
                  </w:rPr>
                  <w:t>Github</w:t>
                </w:r>
                <w:proofErr w:type="spellEnd"/>
              </w:sdtContent>
            </w:sdt>
            <w:r w:rsidR="006F0DC5" w:rsidRPr="00EE6A91">
              <w:t xml:space="preserve">  </w:t>
            </w:r>
          </w:p>
        </w:tc>
      </w:tr>
    </w:tbl>
    <w:p w14:paraId="4BCBE04E" w14:textId="77777777" w:rsidR="006F0DC5" w:rsidRDefault="006F0DC5" w:rsidP="006F0DC5">
      <w:pPr>
        <w:rPr>
          <w:rFonts w:ascii="Segoe UI Semibold" w:eastAsiaTheme="majorEastAsia" w:hAnsi="Segoe UI Semibold" w:cs="Segoe UI Semibold"/>
          <w:color w:val="004B50"/>
          <w:spacing w:val="-8"/>
          <w:sz w:val="44"/>
          <w:szCs w:val="32"/>
        </w:rPr>
      </w:pPr>
    </w:p>
    <w:p w14:paraId="6768FAF5"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4170750D" w14:textId="77777777" w:rsidR="006F0DC5" w:rsidRPr="007B0291" w:rsidRDefault="006F0DC5" w:rsidP="00F66966">
      <w:pPr>
        <w:pStyle w:val="MLXHeading1"/>
      </w:pPr>
      <w:bookmarkStart w:id="8" w:name="_Toc514186927"/>
      <w:r>
        <w:lastRenderedPageBreak/>
        <w:t>Licensing</w:t>
      </w:r>
      <w:bookmarkEnd w:id="8"/>
    </w:p>
    <w:tbl>
      <w:tblPr>
        <w:tblStyle w:val="TableGrid"/>
        <w:tblpPr w:leftFromText="180" w:rightFromText="180" w:vertAnchor="text" w:tblpY="1"/>
        <w:tblOverlap w:val="never"/>
        <w:tblW w:w="14125" w:type="dxa"/>
        <w:tblLayout w:type="fixed"/>
        <w:tblLook w:val="04A0" w:firstRow="1" w:lastRow="0" w:firstColumn="1" w:lastColumn="0" w:noHBand="0" w:noVBand="1"/>
      </w:tblPr>
      <w:tblGrid>
        <w:gridCol w:w="445"/>
        <w:gridCol w:w="9180"/>
        <w:gridCol w:w="675"/>
        <w:gridCol w:w="675"/>
        <w:gridCol w:w="3150"/>
      </w:tblGrid>
      <w:tr w:rsidR="006F0DC5" w:rsidRPr="002E1EF0" w14:paraId="3ADF993D" w14:textId="77777777" w:rsidTr="00EA105D">
        <w:trPr>
          <w:cantSplit/>
          <w:tblHeader/>
        </w:trPr>
        <w:tc>
          <w:tcPr>
            <w:tcW w:w="9625" w:type="dxa"/>
            <w:gridSpan w:val="2"/>
            <w:shd w:val="clear" w:color="auto" w:fill="D83B01"/>
          </w:tcPr>
          <w:p w14:paraId="12474AB8" w14:textId="77777777" w:rsidR="006F0DC5" w:rsidRPr="00075789" w:rsidRDefault="006F0DC5" w:rsidP="00487ED2">
            <w:pPr>
              <w:pStyle w:val="MLXTableheading"/>
            </w:pPr>
            <w:r w:rsidRPr="00075789">
              <w:t xml:space="preserve">LICENSING CHECKLIST APPLIES TO ALL </w:t>
            </w:r>
            <w:r w:rsidR="00492A57" w:rsidRPr="00492A57">
              <w:t xml:space="preserve">CONTENT </w:t>
            </w:r>
            <w:r w:rsidR="00492A57">
              <w:t xml:space="preserve">ASSETS AND FILE </w:t>
            </w:r>
            <w:r w:rsidR="00492A57" w:rsidRPr="00492A57">
              <w:t>TYPES</w:t>
            </w:r>
          </w:p>
        </w:tc>
        <w:tc>
          <w:tcPr>
            <w:tcW w:w="675" w:type="dxa"/>
            <w:shd w:val="clear" w:color="auto" w:fill="D83B01"/>
          </w:tcPr>
          <w:p w14:paraId="540A23E6"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YES</w:t>
            </w:r>
          </w:p>
        </w:tc>
        <w:tc>
          <w:tcPr>
            <w:tcW w:w="675" w:type="dxa"/>
            <w:shd w:val="clear" w:color="auto" w:fill="D83B01"/>
          </w:tcPr>
          <w:p w14:paraId="24100B18"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NO</w:t>
            </w:r>
          </w:p>
        </w:tc>
        <w:tc>
          <w:tcPr>
            <w:tcW w:w="3150" w:type="dxa"/>
            <w:shd w:val="clear" w:color="auto" w:fill="D83B01"/>
          </w:tcPr>
          <w:p w14:paraId="168657B6" w14:textId="77777777" w:rsidR="006F0DC5" w:rsidRPr="00EA105D" w:rsidRDefault="001E67D9" w:rsidP="00487ED2">
            <w:pPr>
              <w:pStyle w:val="MLXTableheading"/>
              <w:jc w:val="center"/>
              <w:rPr>
                <w:rFonts w:cs="Segoe UI Semibold"/>
                <w:b/>
                <w:bCs/>
                <w:sz w:val="24"/>
                <w:szCs w:val="24"/>
              </w:rPr>
            </w:pPr>
            <w:r w:rsidRPr="00EA105D">
              <w:rPr>
                <w:rFonts w:cs="Segoe UI Semibold"/>
                <w:b/>
                <w:bCs/>
                <w:sz w:val="24"/>
                <w:szCs w:val="24"/>
              </w:rPr>
              <w:t>P</w:t>
            </w:r>
            <w:r w:rsidR="007820F4" w:rsidRPr="00EA105D">
              <w:rPr>
                <w:rFonts w:cs="Segoe UI Semibold"/>
                <w:b/>
                <w:bCs/>
                <w:sz w:val="24"/>
                <w:szCs w:val="24"/>
              </w:rPr>
              <w:t xml:space="preserve">ermissions </w:t>
            </w:r>
            <w:r w:rsidR="005D1AA0" w:rsidRPr="00EA105D">
              <w:rPr>
                <w:rFonts w:cs="Segoe UI Semibold"/>
                <w:b/>
                <w:bCs/>
                <w:sz w:val="24"/>
                <w:szCs w:val="24"/>
              </w:rPr>
              <w:t>in appendix?</w:t>
            </w:r>
            <w:r w:rsidR="00EE6A91" w:rsidRPr="00EA105D">
              <w:rPr>
                <w:rFonts w:cs="Segoe UI Semibold"/>
                <w:b/>
                <w:bCs/>
                <w:sz w:val="24"/>
                <w:szCs w:val="24"/>
              </w:rPr>
              <w:br/>
            </w:r>
            <w:r w:rsidR="00EE6A91" w:rsidRPr="00487ED2">
              <w:rPr>
                <w:rFonts w:cs="Segoe UI Semibold"/>
                <w:b/>
                <w:bCs/>
                <w:sz w:val="24"/>
                <w:szCs w:val="24"/>
              </w:rPr>
              <w:t>Required</w:t>
            </w:r>
          </w:p>
        </w:tc>
      </w:tr>
      <w:tr w:rsidR="005D1AA0" w:rsidRPr="00F31F92" w14:paraId="0947A873" w14:textId="77777777" w:rsidTr="2B3BD5DC">
        <w:trPr>
          <w:cantSplit/>
          <w:trHeight w:val="710"/>
        </w:trPr>
        <w:tc>
          <w:tcPr>
            <w:tcW w:w="445" w:type="dxa"/>
          </w:tcPr>
          <w:p w14:paraId="2F0694E0" w14:textId="77777777" w:rsidR="005D1AA0" w:rsidRPr="00F31F92" w:rsidRDefault="005D1AA0">
            <w:r w:rsidRPr="00BA7581">
              <w:t>1.</w:t>
            </w:r>
          </w:p>
          <w:p w14:paraId="2A8A1571" w14:textId="77777777" w:rsidR="005D1AA0" w:rsidRPr="00F31F92" w:rsidRDefault="005D1AA0" w:rsidP="005D1AA0">
            <w:pPr>
              <w:rPr>
                <w:rFonts w:cstheme="minorHAnsi"/>
              </w:rPr>
            </w:pPr>
          </w:p>
        </w:tc>
        <w:tc>
          <w:tcPr>
            <w:tcW w:w="9180" w:type="dxa"/>
          </w:tcPr>
          <w:p w14:paraId="0E654F25" w14:textId="77777777" w:rsidR="005D1AA0" w:rsidRPr="00940950" w:rsidRDefault="005D1AA0" w:rsidP="00565D1E">
            <w:pPr>
              <w:pStyle w:val="MLXBodycopy"/>
            </w:pPr>
            <w:r w:rsidRPr="00940950">
              <w:t xml:space="preserve">Does your product contain any third-party intellectual property (IP) or content? </w:t>
            </w:r>
          </w:p>
          <w:p w14:paraId="5F99EFAB" w14:textId="77777777" w:rsidR="005D1AA0" w:rsidRPr="00940950" w:rsidRDefault="005D1AA0" w:rsidP="00565D1E">
            <w:pPr>
              <w:pStyle w:val="MLXBodycopy"/>
            </w:pPr>
            <w:r w:rsidRPr="00940950">
              <w:rPr>
                <w:b/>
                <w:bCs/>
              </w:rPr>
              <w:t>IP/content includes</w:t>
            </w:r>
            <w:r w:rsidRPr="00940950">
              <w:t xml:space="preserve">: Non-Microsoft-owned URLs, embedded content, screenshots, iFrames, icons, names, images, quotes, photos, artwork, text, PPTs, videos, music, studies, sounds, research, statistics, surveys, logos, trademarks, software, images on clothing, screenshots, identifiable people or property visible in the background, etc. </w:t>
            </w:r>
          </w:p>
          <w:p w14:paraId="2F8C59ED" w14:textId="77777777" w:rsidR="005D1AA0" w:rsidRPr="00940950" w:rsidRDefault="005D1AA0" w:rsidP="00565D1E">
            <w:pPr>
              <w:pStyle w:val="MLXBodycopy"/>
            </w:pPr>
            <w:r w:rsidRPr="00BA7581">
              <w:rPr>
                <w:b/>
                <w:bCs/>
              </w:rPr>
              <w:t>If yes,</w:t>
            </w:r>
            <w:r w:rsidRPr="00940950">
              <w:t xml:space="preserve"> then please check the box in the right-most column and use the form at the end of this Checklist to point reviewers to the permission source files. In that form, add the name and location of the documentation in which you list each software license included in your product, the list of all third-party software, where you obtained the software, and the URL to each software license.</w:t>
            </w:r>
          </w:p>
        </w:tc>
        <w:sdt>
          <w:sdtPr>
            <w:rPr>
              <w:rFonts w:cstheme="minorHAnsi"/>
            </w:rPr>
            <w:id w:val="-1315867599"/>
            <w15:color w:val="FF6600"/>
            <w14:checkbox>
              <w14:checked w14:val="0"/>
              <w14:checkedState w14:val="2612" w14:font="Microsoft JhengHei Light"/>
              <w14:uncheckedState w14:val="2610" w14:font="Microsoft JhengHei Light"/>
            </w14:checkbox>
          </w:sdtPr>
          <w:sdtEndPr/>
          <w:sdtContent>
            <w:tc>
              <w:tcPr>
                <w:tcW w:w="675" w:type="dxa"/>
              </w:tcPr>
              <w:p w14:paraId="366294AB" w14:textId="77777777" w:rsidR="005D1AA0" w:rsidRPr="00F31F92"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1634213862"/>
            <w15:color w:val="FF6600"/>
            <w14:checkbox>
              <w14:checked w14:val="1"/>
              <w14:checkedState w14:val="2612" w14:font="Microsoft JhengHei Light"/>
              <w14:uncheckedState w14:val="2610" w14:font="Microsoft JhengHei Light"/>
            </w14:checkbox>
          </w:sdtPr>
          <w:sdtEndPr/>
          <w:sdtContent>
            <w:tc>
              <w:tcPr>
                <w:tcW w:w="675" w:type="dxa"/>
              </w:tcPr>
              <w:p w14:paraId="7EEE271A" w14:textId="27ADEB87" w:rsidR="005D1AA0" w:rsidRPr="00F31F92"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3150" w:type="dxa"/>
              </w:tcPr>
              <w:p w14:paraId="115F1F7D" w14:textId="77777777" w:rsidR="005D1AA0" w:rsidRPr="00F31F92" w:rsidRDefault="00EE6A91"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1E185620" w14:textId="77777777" w:rsidTr="2B3BD5DC">
        <w:trPr>
          <w:cantSplit/>
          <w:trHeight w:val="710"/>
        </w:trPr>
        <w:tc>
          <w:tcPr>
            <w:tcW w:w="445" w:type="dxa"/>
          </w:tcPr>
          <w:p w14:paraId="1D15F36F" w14:textId="77777777" w:rsidR="005D1AA0" w:rsidRPr="00F31F92" w:rsidRDefault="005D1AA0">
            <w:r w:rsidRPr="00BA7581">
              <w:t>2.</w:t>
            </w:r>
          </w:p>
        </w:tc>
        <w:tc>
          <w:tcPr>
            <w:tcW w:w="9180" w:type="dxa"/>
          </w:tcPr>
          <w:p w14:paraId="6E28B0E1"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include a person’s name, image, photograph, illustration, signature, video, and/or audio recording of a person? For example, are you using a person’s picture off the Internet?  </w:t>
            </w:r>
          </w:p>
          <w:p w14:paraId="2A16937D" w14:textId="77777777" w:rsidR="005D1AA0" w:rsidRPr="00940950" w:rsidRDefault="005D1AA0" w:rsidP="00565D1E">
            <w:pPr>
              <w:pStyle w:val="MLXBodycopy"/>
            </w:pPr>
            <w:r w:rsidRPr="00BA7581">
              <w:rPr>
                <w:b/>
                <w:bCs/>
              </w:rPr>
              <w:t xml:space="preserve">If yes, </w:t>
            </w:r>
            <w:r w:rsidRPr="00940950">
              <w:t>then please check the box in the right-most column and use the form at the end of this Checklist to point reviewers to the permission source files.</w:t>
            </w:r>
          </w:p>
        </w:tc>
        <w:sdt>
          <w:sdtPr>
            <w:rPr>
              <w:rFonts w:cstheme="minorHAnsi"/>
            </w:rPr>
            <w:id w:val="679020991"/>
            <w15:color w:val="FF6600"/>
            <w14:checkbox>
              <w14:checked w14:val="0"/>
              <w14:checkedState w14:val="2612" w14:font="Microsoft JhengHei Light"/>
              <w14:uncheckedState w14:val="2610" w14:font="Microsoft JhengHei Light"/>
            </w14:checkbox>
          </w:sdtPr>
          <w:sdtEndPr/>
          <w:sdtContent>
            <w:tc>
              <w:tcPr>
                <w:tcW w:w="675" w:type="dxa"/>
              </w:tcPr>
              <w:p w14:paraId="3F24DDAE"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652034783"/>
            <w15:color w:val="FF6600"/>
            <w14:checkbox>
              <w14:checked w14:val="1"/>
              <w14:checkedState w14:val="2612" w14:font="Microsoft JhengHei Light"/>
              <w14:uncheckedState w14:val="2610" w14:font="Microsoft JhengHei Light"/>
            </w14:checkbox>
          </w:sdtPr>
          <w:sdtEndPr/>
          <w:sdtContent>
            <w:tc>
              <w:tcPr>
                <w:tcW w:w="675" w:type="dxa"/>
              </w:tcPr>
              <w:p w14:paraId="045929B1" w14:textId="3ECABE38"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3150" w:type="dxa"/>
              </w:tcPr>
              <w:p w14:paraId="6BA117BB"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6A69A6BA" w14:textId="77777777" w:rsidTr="2B3BD5DC">
        <w:trPr>
          <w:cantSplit/>
          <w:trHeight w:val="710"/>
        </w:trPr>
        <w:tc>
          <w:tcPr>
            <w:tcW w:w="445" w:type="dxa"/>
          </w:tcPr>
          <w:p w14:paraId="26ACC066" w14:textId="77777777" w:rsidR="005D1AA0" w:rsidRPr="00F31F92" w:rsidRDefault="005D1AA0">
            <w:r w:rsidRPr="00BA7581">
              <w:t>3.</w:t>
            </w:r>
          </w:p>
        </w:tc>
        <w:tc>
          <w:tcPr>
            <w:tcW w:w="9180" w:type="dxa"/>
          </w:tcPr>
          <w:p w14:paraId="4C5DDA6D" w14:textId="77777777" w:rsidR="00EA076E" w:rsidRPr="00940950" w:rsidRDefault="005D1AA0" w:rsidP="00EA076E">
            <w:pPr>
              <w:keepNext/>
              <w:keepLines/>
              <w:widowControl w:val="0"/>
              <w:spacing w:after="60"/>
              <w:rPr>
                <w:rFonts w:ascii="Segoe UI" w:hAnsi="Segoe UI" w:cs="Segoe UI"/>
                <w:sz w:val="20"/>
                <w:szCs w:val="20"/>
              </w:rPr>
            </w:pPr>
            <w:r w:rsidRPr="00940950">
              <w:rPr>
                <w:rFonts w:ascii="Segoe UI" w:hAnsi="Segoe UI" w:cs="Segoe UI"/>
                <w:sz w:val="20"/>
                <w:szCs w:val="20"/>
              </w:rPr>
              <w:t xml:space="preserve">Does your product contain downloadable third-party software, code, sample code, or tools? </w:t>
            </w:r>
            <w:r w:rsidR="00EA076E" w:rsidRPr="00940950">
              <w:rPr>
                <w:rFonts w:ascii="Segoe UI" w:hAnsi="Segoe UI" w:cs="Segoe UI"/>
                <w:sz w:val="20"/>
                <w:szCs w:val="20"/>
              </w:rPr>
              <w:t xml:space="preserve"> Does your product contain any third-party software, such as community or retail software?</w:t>
            </w:r>
          </w:p>
          <w:p w14:paraId="47916B7A" w14:textId="77777777" w:rsidR="005D1AA0" w:rsidRPr="00940950" w:rsidRDefault="005D1AA0" w:rsidP="005D1AA0">
            <w:pPr>
              <w:spacing w:after="80"/>
              <w:rPr>
                <w:rFonts w:ascii="Segoe UI" w:hAnsi="Segoe UI" w:cs="Segoe UI"/>
                <w:sz w:val="20"/>
                <w:szCs w:val="20"/>
              </w:rPr>
            </w:pPr>
            <w:r w:rsidRPr="00BA7581">
              <w:rPr>
                <w:rFonts w:ascii="Segoe UI" w:hAnsi="Segoe UI" w:cs="Segoe UI"/>
                <w:b/>
                <w:bCs/>
                <w:sz w:val="20"/>
                <w:szCs w:val="20"/>
              </w:rPr>
              <w:t>If yes,</w:t>
            </w:r>
            <w:r w:rsidRPr="00940950">
              <w:rPr>
                <w:rFonts w:ascii="Segoe UI" w:hAnsi="Segoe UI" w:cs="Segoe UI"/>
                <w:sz w:val="20"/>
                <w:szCs w:val="20"/>
              </w:rPr>
              <w:t xml:space="preserve"> then please  contact the </w:t>
            </w:r>
            <w:hyperlink r:id="rId17" w:history="1">
              <w:r w:rsidRPr="00940950">
                <w:rPr>
                  <w:rStyle w:val="Hyperlink"/>
                  <w:rFonts w:ascii="Segoe UI" w:hAnsi="Segoe UI" w:cs="Segoe UI"/>
                  <w:sz w:val="20"/>
                  <w:szCs w:val="20"/>
                </w:rPr>
                <w:t>WWL Compliance team</w:t>
              </w:r>
            </w:hyperlink>
            <w:ins w:id="9" w:author="Author">
              <w:r w:rsidR="00F9371B">
                <w:rPr>
                  <w:rStyle w:val="Hyperlink"/>
                  <w:rFonts w:ascii="Segoe UI" w:hAnsi="Segoe UI" w:cs="Segoe UI"/>
                  <w:sz w:val="20"/>
                  <w:szCs w:val="20"/>
                </w:rPr>
                <w:t xml:space="preserve"> </w:t>
              </w:r>
            </w:ins>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 </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75" w:type="dxa"/>
              </w:tcPr>
              <w:p w14:paraId="30D50608" w14:textId="77777777" w:rsidR="005D1AA0"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27193049"/>
            <w15:color w:val="FF6600"/>
            <w14:checkbox>
              <w14:checked w14:val="1"/>
              <w14:checkedState w14:val="2612" w14:font="Microsoft JhengHei Light"/>
              <w14:uncheckedState w14:val="2610" w14:font="Microsoft JhengHei Light"/>
            </w14:checkbox>
          </w:sdtPr>
          <w:sdtEndPr/>
          <w:sdtContent>
            <w:tc>
              <w:tcPr>
                <w:tcW w:w="675" w:type="dxa"/>
              </w:tcPr>
              <w:p w14:paraId="77552B28" w14:textId="5507812B"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3150" w:type="dxa"/>
              </w:tcPr>
              <w:p w14:paraId="19659DF6"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0DDE6301" w14:textId="77777777" w:rsidTr="2B3BD5DC">
        <w:trPr>
          <w:cantSplit/>
          <w:trHeight w:val="710"/>
        </w:trPr>
        <w:tc>
          <w:tcPr>
            <w:tcW w:w="445" w:type="dxa"/>
          </w:tcPr>
          <w:p w14:paraId="722E2EE5" w14:textId="77777777" w:rsidR="005D1AA0" w:rsidRPr="00F31F92" w:rsidRDefault="00042318">
            <w:sdt>
              <w:sdtPr>
                <w:rPr>
                  <w:rFonts w:cstheme="minorHAnsi"/>
                  <w:i/>
                </w:rPr>
                <w:id w:val="2039774303"/>
                <w14:checkbox>
                  <w14:checked w14:val="0"/>
                  <w14:checkedState w14:val="2612" w14:font="Microsoft JhengHei Light"/>
                  <w14:uncheckedState w14:val="2610" w14:font="Microsoft JhengHei Light"/>
                </w14:checkbox>
              </w:sdtPr>
              <w:sdtEndPr/>
              <w:sdtContent>
                <w:r w:rsidR="005D1AA0" w:rsidRPr="00F31F92">
                  <w:rPr>
                    <w:rFonts w:cstheme="minorHAnsi"/>
                  </w:rPr>
                  <w:t>5</w:t>
                </w:r>
              </w:sdtContent>
            </w:sdt>
            <w:r w:rsidR="005D1AA0" w:rsidRPr="00BA7581">
              <w:t>.</w:t>
            </w:r>
          </w:p>
        </w:tc>
        <w:tc>
          <w:tcPr>
            <w:tcW w:w="9180" w:type="dxa"/>
          </w:tcPr>
          <w:p w14:paraId="70C9F4A9" w14:textId="77777777" w:rsidR="005D1AA0" w:rsidRPr="00940950" w:rsidRDefault="005D1AA0" w:rsidP="00CF0309">
            <w:pPr>
              <w:rPr>
                <w:rFonts w:ascii="Segoe UI" w:hAnsi="Segoe UI" w:cs="Segoe UI"/>
                <w:sz w:val="20"/>
                <w:szCs w:val="20"/>
              </w:rPr>
            </w:pPr>
            <w:r w:rsidRPr="00940950">
              <w:rPr>
                <w:rFonts w:ascii="Segoe UI" w:hAnsi="Segoe UI" w:cs="Segoe UI"/>
                <w:sz w:val="20"/>
                <w:szCs w:val="20"/>
              </w:rPr>
              <w:t>Does your product contain a self-extracting code, executable, or application? If so, you must meet specific guidelines.</w:t>
            </w:r>
            <w:r w:rsidR="00CF0309" w:rsidRPr="00940950">
              <w:rPr>
                <w:rFonts w:ascii="Segoe UI" w:hAnsi="Segoe UI" w:cs="Segoe UI"/>
                <w:b/>
                <w:bCs/>
                <w:sz w:val="20"/>
                <w:szCs w:val="20"/>
              </w:rPr>
              <w:t xml:space="preserve"> </w:t>
            </w:r>
            <w:r w:rsidRPr="00940950">
              <w:rPr>
                <w:rFonts w:ascii="Segoe UI" w:hAnsi="Segoe UI" w:cs="Segoe UI"/>
                <w:b/>
                <w:bCs/>
                <w:sz w:val="20"/>
                <w:szCs w:val="20"/>
              </w:rPr>
              <w:t>If yes</w:t>
            </w:r>
            <w:r w:rsidRPr="00940950">
              <w:rPr>
                <w:rFonts w:ascii="Segoe UI" w:hAnsi="Segoe UI" w:cs="Segoe UI"/>
                <w:sz w:val="20"/>
                <w:szCs w:val="20"/>
              </w:rPr>
              <w:t xml:space="preserve">, then please contact the </w:t>
            </w:r>
            <w:hyperlink r:id="rId18" w:history="1">
              <w:r w:rsidRPr="00940950">
                <w:rPr>
                  <w:rStyle w:val="Hyperlink"/>
                  <w:rFonts w:ascii="Segoe UI" w:hAnsi="Segoe UI" w:cs="Segoe UI"/>
                  <w:sz w:val="20"/>
                  <w:szCs w:val="20"/>
                </w:rPr>
                <w:t>WWL Compliance team</w:t>
              </w:r>
            </w:hyperlink>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w:t>
            </w:r>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75" w:type="dxa"/>
              </w:tcPr>
              <w:p w14:paraId="0EBBDFC6"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351332649"/>
            <w15:color w:val="FF6600"/>
            <w14:checkbox>
              <w14:checked w14:val="1"/>
              <w14:checkedState w14:val="2612" w14:font="Microsoft JhengHei Light"/>
              <w14:uncheckedState w14:val="2610" w14:font="Microsoft JhengHei Light"/>
            </w14:checkbox>
          </w:sdtPr>
          <w:sdtEndPr/>
          <w:sdtContent>
            <w:tc>
              <w:tcPr>
                <w:tcW w:w="675" w:type="dxa"/>
              </w:tcPr>
              <w:p w14:paraId="58846374" w14:textId="5E0495C5"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3150" w:type="dxa"/>
              </w:tcPr>
              <w:p w14:paraId="69E83FA4"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27AD5031" w14:textId="77777777" w:rsidTr="2B3BD5DC">
        <w:trPr>
          <w:cantSplit/>
          <w:trHeight w:val="710"/>
        </w:trPr>
        <w:tc>
          <w:tcPr>
            <w:tcW w:w="445" w:type="dxa"/>
          </w:tcPr>
          <w:p w14:paraId="2788CA79" w14:textId="77777777" w:rsidR="005D1AA0" w:rsidRPr="00F31F92" w:rsidRDefault="005D1AA0">
            <w:r w:rsidRPr="00BA7581">
              <w:t>7.</w:t>
            </w:r>
          </w:p>
        </w:tc>
        <w:tc>
          <w:tcPr>
            <w:tcW w:w="9180" w:type="dxa"/>
          </w:tcPr>
          <w:p w14:paraId="45CC44C5"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contain any open-source software (OSS) components? </w:t>
            </w:r>
          </w:p>
          <w:p w14:paraId="487717FA" w14:textId="77777777" w:rsidR="005D1AA0" w:rsidRPr="00940950" w:rsidRDefault="005D1AA0" w:rsidP="005D1AA0">
            <w:pPr>
              <w:keepNext/>
              <w:keepLines/>
              <w:widowControl w:val="0"/>
              <w:spacing w:after="60"/>
              <w:rPr>
                <w:rFonts w:ascii="Segoe UI" w:hAnsi="Segoe UI" w:cs="Segoe UI"/>
                <w:sz w:val="20"/>
                <w:szCs w:val="20"/>
              </w:rPr>
            </w:pPr>
            <w:r w:rsidRPr="0F79A786">
              <w:rPr>
                <w:rFonts w:ascii="Segoe UI" w:hAnsi="Segoe UI" w:cs="Segoe UI"/>
                <w:b/>
                <w:sz w:val="20"/>
                <w:szCs w:val="20"/>
              </w:rPr>
              <w:t>If yes</w:t>
            </w:r>
            <w:r w:rsidRPr="00940950">
              <w:rPr>
                <w:rFonts w:ascii="Segoe UI" w:hAnsi="Segoe UI" w:cs="Segoe UI"/>
                <w:sz w:val="20"/>
                <w:szCs w:val="20"/>
              </w:rPr>
              <w:t>: Please check the box in the right-most column and use the form at the end of this Checklist to point reviewers to the permission source files.</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75" w:type="dxa"/>
              </w:tcPr>
              <w:p w14:paraId="1BDFA691" w14:textId="46A23E09" w:rsidR="005D1AA0" w:rsidRPr="00F31F92" w:rsidRDefault="00F24083" w:rsidP="005D1AA0">
                <w:pPr>
                  <w:rPr>
                    <w:rFonts w:ascii="Segoe UI Symbol" w:eastAsia="Microsoft JhengHei Light"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934891411"/>
            <w15:color w:val="FF6600"/>
            <w14:checkbox>
              <w14:checked w14:val="1"/>
              <w14:checkedState w14:val="2612" w14:font="Microsoft JhengHei Light"/>
              <w14:uncheckedState w14:val="2610" w14:font="Microsoft JhengHei Light"/>
            </w14:checkbox>
          </w:sdtPr>
          <w:sdtEndPr/>
          <w:sdtContent>
            <w:tc>
              <w:tcPr>
                <w:tcW w:w="675" w:type="dxa"/>
              </w:tcPr>
              <w:p w14:paraId="6E05CCDC" w14:textId="1915BDF8" w:rsidR="005D1AA0" w:rsidRPr="00F31F92" w:rsidRDefault="00F24083" w:rsidP="005D1AA0">
                <w:pPr>
                  <w:rPr>
                    <w:rFonts w:ascii="Segoe UI Symbol" w:eastAsia="MS Gothic"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3150" w:type="dxa"/>
              </w:tcPr>
              <w:p w14:paraId="6F90F8FF" w14:textId="77777777" w:rsidR="005D1AA0" w:rsidRPr="00F31F92"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332AE6D0" w14:textId="77777777" w:rsidTr="2B3BD5DC">
        <w:trPr>
          <w:cantSplit/>
          <w:trHeight w:val="710"/>
        </w:trPr>
        <w:tc>
          <w:tcPr>
            <w:tcW w:w="445" w:type="dxa"/>
          </w:tcPr>
          <w:p w14:paraId="3EEA1D86" w14:textId="77777777" w:rsidR="005D1AA0" w:rsidRPr="00F31F92" w:rsidRDefault="005D1AA0">
            <w:r w:rsidRPr="00BA7581">
              <w:t xml:space="preserve">8. </w:t>
            </w:r>
          </w:p>
        </w:tc>
        <w:tc>
          <w:tcPr>
            <w:tcW w:w="9180" w:type="dxa"/>
          </w:tcPr>
          <w:p w14:paraId="367B8096"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Did you verify that your product does not contain any Microsoft confidential information (e.g., screenshots of pre-release software?).  For more information, see </w:t>
            </w:r>
            <w:hyperlink r:id="rId19" w:history="1">
              <w:r w:rsidRPr="00940950">
                <w:rPr>
                  <w:rStyle w:val="Hyperlink"/>
                  <w:rFonts w:ascii="Segoe UI" w:hAnsi="Segoe UI" w:cs="Segoe UI"/>
                  <w:sz w:val="20"/>
                  <w:szCs w:val="20"/>
                </w:rPr>
                <w:t>Confidential Information</w:t>
              </w:r>
            </w:hyperlink>
            <w:r w:rsidRPr="00940950">
              <w:rPr>
                <w:rFonts w:ascii="Segoe UI" w:hAnsi="Segoe UI" w:cs="Segoe UI"/>
                <w:sz w:val="20"/>
                <w:szCs w:val="20"/>
              </w:rPr>
              <w:t>.</w:t>
            </w:r>
          </w:p>
          <w:p w14:paraId="3B00CB57" w14:textId="77777777" w:rsidR="005D1AA0" w:rsidRPr="00940950" w:rsidRDefault="005D1AA0" w:rsidP="005D1AA0">
            <w:pPr>
              <w:rPr>
                <w:rFonts w:ascii="Segoe UI" w:hAnsi="Segoe UI" w:cs="Segoe UI"/>
                <w:sz w:val="20"/>
                <w:szCs w:val="20"/>
              </w:rPr>
            </w:pPr>
            <w:r w:rsidRPr="0F79A786">
              <w:rPr>
                <w:rFonts w:ascii="Segoe UI" w:hAnsi="Segoe UI" w:cs="Segoe UI"/>
                <w:b/>
                <w:sz w:val="20"/>
                <w:szCs w:val="20"/>
              </w:rPr>
              <w:t>If no or unsure:</w:t>
            </w:r>
            <w:r w:rsidRPr="00940950">
              <w:rPr>
                <w:rFonts w:ascii="Segoe UI" w:hAnsi="Segoe UI" w:cs="Segoe UI"/>
                <w:sz w:val="20"/>
                <w:szCs w:val="20"/>
              </w:rPr>
              <w:t xml:space="preserve"> Verify that there is no confidential information and if there is, remove it from your product.</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75" w:type="dxa"/>
              </w:tcPr>
              <w:p w14:paraId="2885A212" w14:textId="24A6E6D1"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1110453"/>
            <w15:color w:val="FF6600"/>
            <w14:checkbox>
              <w14:checked w14:val="0"/>
              <w14:checkedState w14:val="2612" w14:font="Microsoft JhengHei Light"/>
              <w14:uncheckedState w14:val="2610" w14:font="Microsoft JhengHei Light"/>
            </w14:checkbox>
          </w:sdtPr>
          <w:sdtEndPr/>
          <w:sdtContent>
            <w:tc>
              <w:tcPr>
                <w:tcW w:w="675" w:type="dxa"/>
              </w:tcPr>
              <w:p w14:paraId="29A761BC" w14:textId="0B907C56"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3150" w:type="dxa"/>
              </w:tcPr>
              <w:p w14:paraId="155D30EE" w14:textId="77777777" w:rsidR="005D1AA0" w:rsidRDefault="00392A30" w:rsidP="005D1AA0">
                <w:pPr>
                  <w:jc w:val="center"/>
                  <w:rPr>
                    <w:rFonts w:cstheme="minorHAnsi"/>
                  </w:rPr>
                </w:pPr>
                <w:r>
                  <w:rPr>
                    <w:rFonts w:ascii="Microsoft JhengHei Light" w:eastAsia="Microsoft JhengHei Light" w:hAnsi="Microsoft JhengHei Light" w:cstheme="minorHAnsi" w:hint="eastAsia"/>
                  </w:rPr>
                  <w:t>☐</w:t>
                </w:r>
              </w:p>
            </w:tc>
          </w:sdtContent>
        </w:sdt>
      </w:tr>
      <w:tr w:rsidR="00392A30" w:rsidRPr="00F31F92" w14:paraId="4EED581D" w14:textId="77777777" w:rsidTr="2B3BD5DC">
        <w:trPr>
          <w:cantSplit/>
          <w:trHeight w:val="710"/>
        </w:trPr>
        <w:tc>
          <w:tcPr>
            <w:tcW w:w="445" w:type="dxa"/>
          </w:tcPr>
          <w:p w14:paraId="0FE596ED" w14:textId="77777777" w:rsidR="00392A30" w:rsidRPr="00BA7581" w:rsidRDefault="00392A30">
            <w:r>
              <w:t>9.</w:t>
            </w:r>
          </w:p>
        </w:tc>
        <w:tc>
          <w:tcPr>
            <w:tcW w:w="9180" w:type="dxa"/>
          </w:tcPr>
          <w:p w14:paraId="75DBC202" w14:textId="77777777" w:rsidR="00392A30" w:rsidRPr="00940950" w:rsidRDefault="00B34D1E" w:rsidP="005D1AA0">
            <w:pPr>
              <w:rPr>
                <w:rFonts w:ascii="Segoe UI" w:hAnsi="Segoe UI" w:cs="Segoe UI"/>
                <w:sz w:val="20"/>
                <w:szCs w:val="20"/>
              </w:rPr>
            </w:pPr>
            <w:bookmarkStart w:id="10" w:name="_Hlk517360785"/>
            <w:r>
              <w:rPr>
                <w:rFonts w:ascii="Segoe UI" w:hAnsi="Segoe UI" w:cs="Segoe UI"/>
                <w:sz w:val="20"/>
                <w:szCs w:val="20"/>
              </w:rPr>
              <w:t>Have</w:t>
            </w:r>
            <w:r w:rsidR="00392A30">
              <w:rPr>
                <w:rFonts w:ascii="Segoe UI" w:hAnsi="Segoe UI" w:cs="Segoe UI"/>
                <w:sz w:val="20"/>
                <w:szCs w:val="20"/>
              </w:rPr>
              <w:t xml:space="preserve"> you read the ‘Create inclusive video’ and ‘Create inclusive Office files’ documents in the</w:t>
            </w:r>
            <w:r w:rsidR="00392A30" w:rsidRPr="00940950">
              <w:t xml:space="preserve"> </w:t>
            </w:r>
            <w:hyperlink r:id="rId20" w:history="1">
              <w:r w:rsidR="00392A30" w:rsidRPr="008C69D8">
                <w:rPr>
                  <w:rStyle w:val="Hyperlink"/>
                </w:rPr>
                <w:t>Compliance Inclusive Library</w:t>
              </w:r>
            </w:hyperlink>
            <w:r w:rsidR="00392A30">
              <w:rPr>
                <w:rStyle w:val="Hyperlink"/>
              </w:rPr>
              <w:t xml:space="preserve"> </w:t>
            </w:r>
            <w:r w:rsidR="00392A30" w:rsidRPr="00392A30">
              <w:rPr>
                <w:rStyle w:val="Hyperlink"/>
                <w:color w:val="auto"/>
                <w:u w:val="none"/>
              </w:rPr>
              <w:t>and</w:t>
            </w:r>
            <w:r w:rsidR="00392A30">
              <w:rPr>
                <w:rStyle w:val="Hyperlink"/>
                <w:color w:val="auto"/>
                <w:u w:val="none"/>
              </w:rPr>
              <w:t xml:space="preserve"> appl</w:t>
            </w:r>
            <w:r>
              <w:rPr>
                <w:rStyle w:val="Hyperlink"/>
                <w:color w:val="auto"/>
                <w:u w:val="none"/>
              </w:rPr>
              <w:t>ied</w:t>
            </w:r>
            <w:r w:rsidR="00392A30">
              <w:rPr>
                <w:rStyle w:val="Hyperlink"/>
                <w:color w:val="auto"/>
                <w:u w:val="none"/>
              </w:rPr>
              <w:t xml:space="preserve"> </w:t>
            </w:r>
            <w:r>
              <w:rPr>
                <w:rStyle w:val="Hyperlink"/>
                <w:color w:val="auto"/>
                <w:u w:val="none"/>
              </w:rPr>
              <w:t>any</w:t>
            </w:r>
            <w:r w:rsidR="00392A30">
              <w:rPr>
                <w:rStyle w:val="Hyperlink"/>
                <w:color w:val="auto"/>
                <w:u w:val="none"/>
              </w:rPr>
              <w:t xml:space="preserve"> additional </w:t>
            </w:r>
            <w:r>
              <w:rPr>
                <w:rStyle w:val="Hyperlink"/>
                <w:color w:val="auto"/>
                <w:u w:val="none"/>
              </w:rPr>
              <w:t>licensing</w:t>
            </w:r>
            <w:r w:rsidR="00392A30">
              <w:rPr>
                <w:rStyle w:val="Hyperlink"/>
                <w:color w:val="auto"/>
                <w:u w:val="none"/>
              </w:rPr>
              <w:t xml:space="preserve"> requirements? </w:t>
            </w:r>
            <w:bookmarkEnd w:id="10"/>
          </w:p>
        </w:tc>
        <w:sdt>
          <w:sdtPr>
            <w:rPr>
              <w:rFonts w:cstheme="minorHAnsi"/>
            </w:rPr>
            <w:id w:val="-321279278"/>
            <w15:color w:val="FF6600"/>
            <w14:checkbox>
              <w14:checked w14:val="1"/>
              <w14:checkedState w14:val="2612" w14:font="Microsoft JhengHei Light"/>
              <w14:uncheckedState w14:val="2610" w14:font="Microsoft JhengHei Light"/>
            </w14:checkbox>
          </w:sdtPr>
          <w:sdtEndPr/>
          <w:sdtContent>
            <w:tc>
              <w:tcPr>
                <w:tcW w:w="675" w:type="dxa"/>
              </w:tcPr>
              <w:p w14:paraId="0AAEC49C" w14:textId="01E0B39A" w:rsidR="00392A3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17877248"/>
            <w15:color w:val="FF6600"/>
            <w14:checkbox>
              <w14:checked w14:val="0"/>
              <w14:checkedState w14:val="2612" w14:font="Microsoft JhengHei Light"/>
              <w14:uncheckedState w14:val="2610" w14:font="Microsoft JhengHei Light"/>
            </w14:checkbox>
          </w:sdtPr>
          <w:sdtEndPr/>
          <w:sdtContent>
            <w:tc>
              <w:tcPr>
                <w:tcW w:w="675" w:type="dxa"/>
              </w:tcPr>
              <w:p w14:paraId="6DB94E24" w14:textId="77777777" w:rsidR="00392A30"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591236391"/>
            <w15:color w:val="FF6600"/>
            <w14:checkbox>
              <w14:checked w14:val="0"/>
              <w14:checkedState w14:val="2612" w14:font="Microsoft JhengHei Light"/>
              <w14:uncheckedState w14:val="2610" w14:font="Microsoft JhengHei Light"/>
            </w14:checkbox>
          </w:sdtPr>
          <w:sdtEndPr/>
          <w:sdtContent>
            <w:tc>
              <w:tcPr>
                <w:tcW w:w="3150" w:type="dxa"/>
              </w:tcPr>
              <w:p w14:paraId="78F7A121" w14:textId="77777777" w:rsidR="00392A30" w:rsidRDefault="00C33353" w:rsidP="005D1AA0">
                <w:pPr>
                  <w:jc w:val="center"/>
                  <w:rPr>
                    <w:rFonts w:cstheme="minorHAnsi"/>
                  </w:rPr>
                </w:pPr>
                <w:r>
                  <w:rPr>
                    <w:rFonts w:ascii="Microsoft JhengHei Light" w:eastAsia="Microsoft JhengHei Light" w:hAnsi="Microsoft JhengHei Light" w:cstheme="minorHAnsi" w:hint="eastAsia"/>
                  </w:rPr>
                  <w:t>☐</w:t>
                </w:r>
              </w:p>
            </w:tc>
          </w:sdtContent>
        </w:sdt>
      </w:tr>
    </w:tbl>
    <w:p w14:paraId="025A2462" w14:textId="77777777" w:rsidR="00F66966" w:rsidRDefault="00F66966">
      <w:pPr>
        <w:rPr>
          <w:rFonts w:ascii="Segoe UI Semibold" w:eastAsiaTheme="majorEastAsia" w:hAnsi="Segoe UI Semibold" w:cs="Segoe UI Semibold"/>
          <w:color w:val="004B50"/>
          <w:spacing w:val="-8"/>
          <w:sz w:val="44"/>
          <w:szCs w:val="32"/>
        </w:rPr>
      </w:pPr>
      <w:r>
        <w:br w:type="page"/>
      </w:r>
    </w:p>
    <w:p w14:paraId="573280E4" w14:textId="77777777" w:rsidR="006F0DC5" w:rsidRPr="00A5138A" w:rsidRDefault="006F0DC5" w:rsidP="00F66966">
      <w:pPr>
        <w:pStyle w:val="MLXHeading1"/>
      </w:pPr>
      <w:bookmarkStart w:id="11" w:name="_Toc514186928"/>
      <w:r>
        <w:lastRenderedPageBreak/>
        <w:t>Accessibility</w:t>
      </w:r>
      <w:bookmarkEnd w:id="11"/>
    </w:p>
    <w:tbl>
      <w:tblPr>
        <w:tblStyle w:val="TableGrid"/>
        <w:tblW w:w="14125" w:type="dxa"/>
        <w:tblLayout w:type="fixed"/>
        <w:tblLook w:val="04A0" w:firstRow="1" w:lastRow="0" w:firstColumn="1" w:lastColumn="0" w:noHBand="0" w:noVBand="1"/>
      </w:tblPr>
      <w:tblGrid>
        <w:gridCol w:w="445"/>
        <w:gridCol w:w="11160"/>
        <w:gridCol w:w="1260"/>
        <w:gridCol w:w="1260"/>
      </w:tblGrid>
      <w:tr w:rsidR="00897839" w:rsidRPr="00940950" w14:paraId="0DAFC3CD" w14:textId="77777777" w:rsidTr="006B22C9">
        <w:trPr>
          <w:cantSplit/>
          <w:tblHeader/>
        </w:trPr>
        <w:tc>
          <w:tcPr>
            <w:tcW w:w="11605" w:type="dxa"/>
            <w:gridSpan w:val="2"/>
            <w:shd w:val="clear" w:color="auto" w:fill="D83B01"/>
          </w:tcPr>
          <w:p w14:paraId="47879AFF" w14:textId="77777777" w:rsidR="00897839" w:rsidRPr="002C7B8F" w:rsidRDefault="00897839" w:rsidP="00967DBF">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 xml:space="preserve">ACCESSIBILITY CHECKLIST APPLIES TO ALL CONTENT </w:t>
            </w:r>
            <w:r w:rsidR="00EC28B6">
              <w:rPr>
                <w:rFonts w:ascii="Segoe UI Semibold" w:eastAsia="Times New Roman" w:hAnsi="Segoe UI Semibold" w:cs="Segoe UI"/>
                <w:color w:val="FFFFFF" w:themeColor="background1"/>
              </w:rPr>
              <w:t xml:space="preserve">ASSETS AND FILE </w:t>
            </w:r>
            <w:r w:rsidRPr="002C7B8F">
              <w:rPr>
                <w:rFonts w:ascii="Segoe UI Semibold" w:eastAsia="Times New Roman" w:hAnsi="Segoe UI Semibold" w:cs="Segoe UI"/>
                <w:color w:val="FFFFFF" w:themeColor="background1"/>
              </w:rPr>
              <w:t>TYPES</w:t>
            </w:r>
          </w:p>
        </w:tc>
        <w:tc>
          <w:tcPr>
            <w:tcW w:w="1260" w:type="dxa"/>
            <w:shd w:val="clear" w:color="auto" w:fill="D83B01"/>
          </w:tcPr>
          <w:p w14:paraId="38521642" w14:textId="77777777" w:rsidR="00897839" w:rsidRPr="002C7B8F" w:rsidRDefault="002C7B8F" w:rsidP="00967DBF">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1260" w:type="dxa"/>
            <w:shd w:val="clear" w:color="auto" w:fill="D83B01"/>
          </w:tcPr>
          <w:p w14:paraId="402CB1DA" w14:textId="77777777" w:rsidR="00897839" w:rsidRPr="002C7B8F" w:rsidRDefault="00897839" w:rsidP="00967DBF">
            <w:pP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sidR="002C7B8F">
              <w:rPr>
                <w:rFonts w:ascii="Segoe UI Semibold" w:eastAsia="Times New Roman" w:hAnsi="Segoe UI Semibold" w:cs="Segoe UI"/>
                <w:color w:val="FFFFFF" w:themeColor="background1"/>
              </w:rPr>
              <w:t>O</w:t>
            </w:r>
          </w:p>
        </w:tc>
      </w:tr>
      <w:tr w:rsidR="005D1AA0" w:rsidRPr="00940950" w14:paraId="2A791190" w14:textId="77777777" w:rsidTr="2B3BD5DC">
        <w:trPr>
          <w:cantSplit/>
        </w:trPr>
        <w:tc>
          <w:tcPr>
            <w:tcW w:w="445" w:type="dxa"/>
          </w:tcPr>
          <w:p w14:paraId="2AF74D84"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1.</w:t>
            </w:r>
          </w:p>
        </w:tc>
        <w:tc>
          <w:tcPr>
            <w:tcW w:w="11160" w:type="dxa"/>
          </w:tcPr>
          <w:p w14:paraId="6C6583B6" w14:textId="77777777" w:rsidR="005D1AA0" w:rsidRPr="00940950" w:rsidRDefault="005D1AA0" w:rsidP="00565D1E">
            <w:pPr>
              <w:pStyle w:val="MLXBodycopy"/>
            </w:pPr>
            <w:r w:rsidRPr="00940950">
              <w:t xml:space="preserve">Did you run the Office Check Accessibility tool on all </w:t>
            </w:r>
            <w:r>
              <w:t xml:space="preserve">the Office </w:t>
            </w:r>
            <w:r w:rsidRPr="00940950">
              <w:t xml:space="preserve">components in your product? </w:t>
            </w:r>
          </w:p>
          <w:p w14:paraId="0D7AD741" w14:textId="77777777" w:rsidR="005D1AA0" w:rsidRPr="00940950" w:rsidRDefault="005D1AA0" w:rsidP="00565D1E">
            <w:pPr>
              <w:pStyle w:val="MLXBodycopy"/>
            </w:pPr>
            <w:r w:rsidRPr="00BA7581">
              <w:rPr>
                <w:b/>
                <w:bCs/>
              </w:rPr>
              <w:t>If no:</w:t>
            </w:r>
            <w:r w:rsidRPr="00940950">
              <w:t xml:space="preserve">  Run the tool and fix all errors.</w:t>
            </w:r>
            <w:r w:rsidR="0022575E">
              <w:t xml:space="preserve"> </w:t>
            </w:r>
            <w:r w:rsidRPr="00940950">
              <w:t xml:space="preserve">For more information refer to the </w:t>
            </w:r>
            <w:hyperlink r:id="rId21">
              <w:r w:rsidRPr="00EC6303">
                <w:rPr>
                  <w:rStyle w:val="Hyperlink"/>
                </w:rPr>
                <w:t>Accessibility Checker</w:t>
              </w:r>
            </w:hyperlink>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1260" w:type="dxa"/>
              </w:tcPr>
              <w:p w14:paraId="3CA08F16" w14:textId="2E571826"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624029231"/>
            <w15:color w:val="FF6600"/>
            <w14:checkbox>
              <w14:checked w14:val="0"/>
              <w14:checkedState w14:val="2612" w14:font="Microsoft JhengHei Light"/>
              <w14:uncheckedState w14:val="2610" w14:font="Microsoft JhengHei Light"/>
            </w14:checkbox>
          </w:sdtPr>
          <w:sdtEndPr/>
          <w:sdtContent>
            <w:tc>
              <w:tcPr>
                <w:tcW w:w="1260" w:type="dxa"/>
              </w:tcPr>
              <w:p w14:paraId="769E1ADA"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21D5C" w:rsidRPr="00940950" w14:paraId="5DC18EC3" w14:textId="77777777" w:rsidTr="0088692D">
        <w:trPr>
          <w:cantSplit/>
        </w:trPr>
        <w:tc>
          <w:tcPr>
            <w:tcW w:w="445" w:type="dxa"/>
          </w:tcPr>
          <w:p w14:paraId="01A3783D" w14:textId="77777777" w:rsidR="00421D5C" w:rsidRPr="00940950" w:rsidRDefault="00421D5C" w:rsidP="0088692D">
            <w:pPr>
              <w:rPr>
                <w:rFonts w:ascii="Segoe UI" w:hAnsi="Segoe UI" w:cs="Segoe UI"/>
                <w:sz w:val="20"/>
                <w:szCs w:val="20"/>
              </w:rPr>
            </w:pPr>
            <w:r>
              <w:rPr>
                <w:rFonts w:ascii="Segoe UI" w:hAnsi="Segoe UI" w:cs="Segoe UI"/>
                <w:sz w:val="20"/>
                <w:szCs w:val="20"/>
              </w:rPr>
              <w:t>2</w:t>
            </w:r>
            <w:r w:rsidRPr="00940950">
              <w:rPr>
                <w:rFonts w:ascii="Segoe UI" w:hAnsi="Segoe UI" w:cs="Segoe UI"/>
                <w:sz w:val="20"/>
                <w:szCs w:val="20"/>
              </w:rPr>
              <w:t>.</w:t>
            </w:r>
          </w:p>
        </w:tc>
        <w:tc>
          <w:tcPr>
            <w:tcW w:w="11160" w:type="dxa"/>
          </w:tcPr>
          <w:p w14:paraId="7748751A" w14:textId="77777777" w:rsidR="00421D5C" w:rsidRPr="00940950" w:rsidRDefault="00421D5C" w:rsidP="0088692D">
            <w:pPr>
              <w:pStyle w:val="MLXBodycopy"/>
            </w:pPr>
            <w:r w:rsidRPr="00940950">
              <w:t>Does your product have alternative text (alt-text) for all objects such as pictures, clip art, charts, tables, shapes, SmartArt, and embedded objects?</w:t>
            </w:r>
          </w:p>
          <w:p w14:paraId="31C16873" w14:textId="77777777" w:rsidR="00421D5C" w:rsidRPr="00940950" w:rsidRDefault="00421D5C" w:rsidP="0088692D">
            <w:pPr>
              <w:pStyle w:val="MLXBodycopy"/>
            </w:pPr>
            <w:r w:rsidRPr="0F79A786">
              <w:rPr>
                <w:b/>
              </w:rPr>
              <w:t>If no:</w:t>
            </w:r>
            <w:r w:rsidRPr="00940950">
              <w:t xml:space="preserve">  Add alt-text to the appropriate components. For more information on alt-text, </w:t>
            </w:r>
            <w:r>
              <w:t>Visit</w:t>
            </w:r>
            <w:r w:rsidRPr="00940950">
              <w:t xml:space="preserve"> the </w:t>
            </w:r>
            <w:hyperlink r:id="rId22" w:history="1">
              <w:r w:rsidRPr="008C69D8">
                <w:rPr>
                  <w:rStyle w:val="Hyperlink"/>
                </w:rPr>
                <w:t>Compliance Inclusive Library</w:t>
              </w:r>
            </w:hyperlink>
            <w:r>
              <w:t xml:space="preserve"> for information on creating inclusive content.</w:t>
            </w:r>
          </w:p>
        </w:tc>
        <w:sdt>
          <w:sdtPr>
            <w:rPr>
              <w:rFonts w:cstheme="minorHAnsi"/>
            </w:rPr>
            <w:id w:val="1418591930"/>
            <w15:color w:val="FF6600"/>
            <w14:checkbox>
              <w14:checked w14:val="1"/>
              <w14:checkedState w14:val="2612" w14:font="Microsoft JhengHei Light"/>
              <w14:uncheckedState w14:val="2610" w14:font="Microsoft JhengHei Light"/>
            </w14:checkbox>
          </w:sdtPr>
          <w:sdtEndPr/>
          <w:sdtContent>
            <w:tc>
              <w:tcPr>
                <w:tcW w:w="1260" w:type="dxa"/>
              </w:tcPr>
              <w:p w14:paraId="63D0C87C" w14:textId="43FD97E5" w:rsidR="00421D5C" w:rsidRPr="00940950" w:rsidRDefault="0092617A"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865126605"/>
            <w15:color w:val="FF6600"/>
            <w14:checkbox>
              <w14:checked w14:val="0"/>
              <w14:checkedState w14:val="2612" w14:font="Microsoft JhengHei Light"/>
              <w14:uncheckedState w14:val="2610" w14:font="Microsoft JhengHei Light"/>
            </w14:checkbox>
          </w:sdtPr>
          <w:sdtEndPr/>
          <w:sdtContent>
            <w:tc>
              <w:tcPr>
                <w:tcW w:w="1260" w:type="dxa"/>
              </w:tcPr>
              <w:p w14:paraId="5BA82C8A" w14:textId="77777777" w:rsidR="00421D5C" w:rsidRPr="00940950" w:rsidRDefault="00421D5C"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6D4EE0" w:rsidRPr="00940950" w14:paraId="0D540B9C" w14:textId="77777777" w:rsidTr="0088692D">
        <w:trPr>
          <w:cantSplit/>
        </w:trPr>
        <w:tc>
          <w:tcPr>
            <w:tcW w:w="445" w:type="dxa"/>
          </w:tcPr>
          <w:p w14:paraId="658EA681" w14:textId="77777777" w:rsidR="006D4EE0" w:rsidRPr="00940950" w:rsidRDefault="00421D5C" w:rsidP="0088692D">
            <w:pPr>
              <w:rPr>
                <w:rFonts w:ascii="Segoe UI" w:hAnsi="Segoe UI" w:cs="Segoe UI"/>
                <w:sz w:val="20"/>
                <w:szCs w:val="20"/>
              </w:rPr>
            </w:pPr>
            <w:r>
              <w:rPr>
                <w:rFonts w:ascii="Segoe UI" w:hAnsi="Segoe UI" w:cs="Segoe UI"/>
                <w:sz w:val="20"/>
                <w:szCs w:val="20"/>
              </w:rPr>
              <w:t>4</w:t>
            </w:r>
            <w:r w:rsidR="006D4EE0" w:rsidRPr="00940950">
              <w:rPr>
                <w:rFonts w:ascii="Segoe UI" w:hAnsi="Segoe UI" w:cs="Segoe UI"/>
                <w:sz w:val="20"/>
                <w:szCs w:val="20"/>
              </w:rPr>
              <w:t>.</w:t>
            </w:r>
          </w:p>
        </w:tc>
        <w:tc>
          <w:tcPr>
            <w:tcW w:w="11160" w:type="dxa"/>
          </w:tcPr>
          <w:p w14:paraId="2C9690A2" w14:textId="77777777" w:rsidR="006D4EE0" w:rsidRPr="00940950" w:rsidRDefault="006D4EE0" w:rsidP="0088692D">
            <w:pPr>
              <w:pStyle w:val="MLXBodycopy"/>
            </w:pPr>
            <w:bookmarkStart w:id="12" w:name="_Hlk517354320"/>
            <w:r w:rsidRPr="00940950">
              <w:t xml:space="preserve">Does your product have </w:t>
            </w:r>
            <w:r w:rsidR="006875A3">
              <w:t xml:space="preserve">open or closed </w:t>
            </w:r>
            <w:r w:rsidRPr="00940950">
              <w:t xml:space="preserve">captions for all videos or live/real-time synchronized media that are owned by or licensed to Microsoft? </w:t>
            </w:r>
          </w:p>
          <w:p w14:paraId="273774AA" w14:textId="77777777" w:rsidR="006D4EE0" w:rsidRDefault="006D4EE0" w:rsidP="0088692D">
            <w:pPr>
              <w:pStyle w:val="MLXBodycopy"/>
            </w:pPr>
            <w:r w:rsidRPr="00BA7581">
              <w:rPr>
                <w:b/>
                <w:bCs/>
              </w:rPr>
              <w:t>If no:</w:t>
            </w:r>
            <w:r w:rsidRPr="00940950">
              <w:t xml:space="preserve">  Add captions for all synchronized media. For more information on ordering and adding captions, contact the </w:t>
            </w:r>
            <w:hyperlink r:id="rId23" w:history="1">
              <w:r w:rsidRPr="00BA7581">
                <w:rPr>
                  <w:rStyle w:val="Hyperlink"/>
                </w:rPr>
                <w:t>WWL Compliance team</w:t>
              </w:r>
            </w:hyperlink>
            <w:r w:rsidRPr="00940950">
              <w:t xml:space="preserve">; they will assist you.  </w:t>
            </w:r>
          </w:p>
          <w:p w14:paraId="1583611F" w14:textId="77777777" w:rsidR="001C290E" w:rsidRDefault="001C290E" w:rsidP="0088692D">
            <w:pPr>
              <w:pStyle w:val="MLXBodycopy"/>
            </w:pPr>
          </w:p>
          <w:p w14:paraId="6C31A10D" w14:textId="77777777" w:rsidR="001C290E" w:rsidRPr="00940950" w:rsidRDefault="001C290E" w:rsidP="001C290E">
            <w:pPr>
              <w:pStyle w:val="MLXBodycopy"/>
            </w:pPr>
            <w:r w:rsidRPr="00940950">
              <w:t xml:space="preserve">Does your product </w:t>
            </w:r>
            <w:r>
              <w:t>offer</w:t>
            </w:r>
            <w:r w:rsidRPr="00940950">
              <w:t xml:space="preserve"> a</w:t>
            </w:r>
            <w:r>
              <w:t xml:space="preserve"> downloadable</w:t>
            </w:r>
            <w:r w:rsidRPr="00940950">
              <w:t xml:space="preserve"> transcript for all videos or live/real-time synchronized media that are owned by or licensed to Microsoft? </w:t>
            </w:r>
          </w:p>
          <w:p w14:paraId="46FC51CE" w14:textId="77777777" w:rsidR="001C290E" w:rsidRPr="00940950" w:rsidRDefault="001C290E" w:rsidP="001C290E">
            <w:pPr>
              <w:pStyle w:val="MLXBodycopy"/>
            </w:pPr>
            <w:r w:rsidRPr="00BA7581">
              <w:rPr>
                <w:b/>
                <w:bCs/>
              </w:rPr>
              <w:t>If no:</w:t>
            </w:r>
            <w:r w:rsidRPr="00940950">
              <w:t xml:space="preserve"> </w:t>
            </w:r>
            <w:r>
              <w:t>Inclusion of a downloadable</w:t>
            </w:r>
            <w:r w:rsidRPr="00940950">
              <w:t xml:space="preserve"> transcript </w:t>
            </w:r>
            <w:r>
              <w:t>is not mandatory at this time but is strongly recommended</w:t>
            </w:r>
            <w:r w:rsidRPr="00940950">
              <w:t xml:space="preserve">. </w:t>
            </w:r>
            <w:bookmarkEnd w:id="12"/>
          </w:p>
        </w:tc>
        <w:sdt>
          <w:sdtPr>
            <w:rPr>
              <w:rFonts w:cstheme="minorHAnsi"/>
            </w:rPr>
            <w:id w:val="491999851"/>
            <w15:color w:val="FF6600"/>
            <w14:checkbox>
              <w14:checked w14:val="0"/>
              <w14:checkedState w14:val="2612" w14:font="Microsoft JhengHei Light"/>
              <w14:uncheckedState w14:val="2610" w14:font="Microsoft JhengHei Light"/>
            </w14:checkbox>
          </w:sdtPr>
          <w:sdtEndPr/>
          <w:sdtContent>
            <w:tc>
              <w:tcPr>
                <w:tcW w:w="1260" w:type="dxa"/>
              </w:tcPr>
              <w:p w14:paraId="58DB1CD5" w14:textId="77777777" w:rsidR="006D4EE0" w:rsidRPr="00940950" w:rsidRDefault="006D4EE0" w:rsidP="0088692D">
                <w:pPr>
                  <w:rPr>
                    <w:rFonts w:ascii="Segoe UI" w:hAnsi="Segoe UI" w:cs="Segoe UI"/>
                    <w:sz w:val="20"/>
                    <w:szCs w:val="20"/>
                  </w:rPr>
                </w:pPr>
                <w:r>
                  <w:rPr>
                    <w:rFonts w:ascii="Segoe UI Symbol" w:eastAsia="Microsoft JhengHei Light" w:hAnsi="Segoe UI Symbol" w:cs="Segoe UI Symbol"/>
                  </w:rPr>
                  <w:t>☐</w:t>
                </w:r>
              </w:p>
            </w:tc>
          </w:sdtContent>
        </w:sdt>
        <w:sdt>
          <w:sdtPr>
            <w:rPr>
              <w:rFonts w:cstheme="minorHAnsi"/>
            </w:rPr>
            <w:id w:val="-1936888595"/>
            <w15:color w:val="FF6600"/>
            <w14:checkbox>
              <w14:checked w14:val="0"/>
              <w14:checkedState w14:val="2612" w14:font="Microsoft JhengHei Light"/>
              <w14:uncheckedState w14:val="2610" w14:font="Microsoft JhengHei Light"/>
            </w14:checkbox>
          </w:sdtPr>
          <w:sdtEndPr/>
          <w:sdtContent>
            <w:tc>
              <w:tcPr>
                <w:tcW w:w="1260" w:type="dxa"/>
              </w:tcPr>
              <w:p w14:paraId="68EDFEC7" w14:textId="77777777" w:rsidR="006D4EE0" w:rsidRPr="00940950" w:rsidRDefault="006D4EE0"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C46D24A" w14:textId="77777777" w:rsidTr="2B3BD5DC">
        <w:trPr>
          <w:cantSplit/>
          <w:trHeight w:val="800"/>
        </w:trPr>
        <w:tc>
          <w:tcPr>
            <w:tcW w:w="445" w:type="dxa"/>
          </w:tcPr>
          <w:p w14:paraId="6C4E280D" w14:textId="77777777" w:rsidR="005D1AA0" w:rsidRPr="00940950" w:rsidRDefault="00421D5C" w:rsidP="005D1AA0">
            <w:pPr>
              <w:rPr>
                <w:rFonts w:ascii="Segoe UI" w:hAnsi="Segoe UI" w:cs="Segoe UI"/>
                <w:sz w:val="20"/>
                <w:szCs w:val="20"/>
              </w:rPr>
            </w:pPr>
            <w:r>
              <w:rPr>
                <w:rFonts w:ascii="Segoe UI" w:hAnsi="Segoe UI" w:cs="Segoe UI"/>
                <w:sz w:val="20"/>
                <w:szCs w:val="20"/>
              </w:rPr>
              <w:t>5</w:t>
            </w:r>
            <w:r w:rsidR="005D1AA0" w:rsidRPr="00940950">
              <w:rPr>
                <w:rFonts w:ascii="Segoe UI" w:hAnsi="Segoe UI" w:cs="Segoe UI"/>
                <w:sz w:val="20"/>
                <w:szCs w:val="20"/>
              </w:rPr>
              <w:t xml:space="preserve">. </w:t>
            </w:r>
          </w:p>
        </w:tc>
        <w:tc>
          <w:tcPr>
            <w:tcW w:w="11160" w:type="dxa"/>
          </w:tcPr>
          <w:p w14:paraId="0D636666" w14:textId="77777777" w:rsidR="005D1AA0" w:rsidRPr="00940950" w:rsidRDefault="005D1AA0" w:rsidP="00565D1E">
            <w:pPr>
              <w:pStyle w:val="MLXBodycopy"/>
            </w:pPr>
            <w:r w:rsidRPr="00940950">
              <w:t>Does your product use a meaningful sequence</w:t>
            </w:r>
            <w:r w:rsidR="005322AB">
              <w:t>, in other words</w:t>
            </w:r>
            <w:r w:rsidR="000F14E7">
              <w:t xml:space="preserve"> is the reading order correct for an accessibility screen reader?</w:t>
            </w:r>
            <w:r w:rsidRPr="00940950">
              <w:t xml:space="preserve"> </w:t>
            </w:r>
          </w:p>
          <w:p w14:paraId="395C0B48" w14:textId="77777777" w:rsidR="005D1AA0" w:rsidRPr="00940950" w:rsidRDefault="005D1AA0" w:rsidP="00565D1E">
            <w:pPr>
              <w:pStyle w:val="MLXBodycopy"/>
            </w:pPr>
            <w:r w:rsidRPr="0F79A786">
              <w:rPr>
                <w:b/>
              </w:rPr>
              <w:t>If no or you are unsure</w:t>
            </w:r>
            <w:r w:rsidRPr="00940950">
              <w:t xml:space="preserve">: </w:t>
            </w:r>
            <w:r w:rsidR="00313A50">
              <w:t>Visit</w:t>
            </w:r>
            <w:r w:rsidRPr="00940950">
              <w:t xml:space="preserve"> the </w:t>
            </w:r>
            <w:hyperlink r:id="rId24" w:history="1">
              <w:r w:rsidR="00313A50" w:rsidRPr="008C69D8">
                <w:rPr>
                  <w:rStyle w:val="Hyperlink"/>
                </w:rPr>
                <w:t xml:space="preserve">Compliance </w:t>
              </w:r>
              <w:r w:rsidR="008C69D8" w:rsidRPr="008C69D8">
                <w:rPr>
                  <w:rStyle w:val="Hyperlink"/>
                </w:rPr>
                <w:t>Inclusive Library</w:t>
              </w:r>
            </w:hyperlink>
            <w:r w:rsidR="008C69D8">
              <w:t xml:space="preserve"> for information on creating inclusive Office files</w:t>
            </w:r>
            <w:r w:rsidRPr="00940950">
              <w:t>.</w:t>
            </w:r>
          </w:p>
        </w:tc>
        <w:sdt>
          <w:sdtPr>
            <w:rPr>
              <w:rFonts w:cstheme="minorHAnsi"/>
            </w:rPr>
            <w:id w:val="1211999902"/>
            <w15:color w:val="FF6600"/>
            <w14:checkbox>
              <w14:checked w14:val="1"/>
              <w14:checkedState w14:val="2612" w14:font="Microsoft JhengHei Light"/>
              <w14:uncheckedState w14:val="2610" w14:font="Microsoft JhengHei Light"/>
            </w14:checkbox>
          </w:sdtPr>
          <w:sdtEndPr/>
          <w:sdtContent>
            <w:tc>
              <w:tcPr>
                <w:tcW w:w="1260" w:type="dxa"/>
              </w:tcPr>
              <w:p w14:paraId="1B2993CA" w14:textId="40936249"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455834334"/>
            <w15:color w:val="FF6600"/>
            <w14:checkbox>
              <w14:checked w14:val="0"/>
              <w14:checkedState w14:val="2612" w14:font="Microsoft JhengHei Light"/>
              <w14:uncheckedState w14:val="2610" w14:font="Microsoft JhengHei Light"/>
            </w14:checkbox>
          </w:sdtPr>
          <w:sdtEndPr/>
          <w:sdtContent>
            <w:tc>
              <w:tcPr>
                <w:tcW w:w="1260" w:type="dxa"/>
              </w:tcPr>
              <w:p w14:paraId="25175C90"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5EBE35E9" w14:textId="77777777" w:rsidTr="2B3BD5DC">
        <w:trPr>
          <w:cantSplit/>
          <w:trHeight w:val="710"/>
        </w:trPr>
        <w:tc>
          <w:tcPr>
            <w:tcW w:w="445" w:type="dxa"/>
          </w:tcPr>
          <w:p w14:paraId="13FE096C" w14:textId="77777777" w:rsidR="005D1AA0" w:rsidRPr="00940950" w:rsidRDefault="00421D5C" w:rsidP="005D1AA0">
            <w:pPr>
              <w:rPr>
                <w:rFonts w:ascii="Segoe UI" w:hAnsi="Segoe UI" w:cs="Segoe UI"/>
                <w:sz w:val="20"/>
                <w:szCs w:val="20"/>
              </w:rPr>
            </w:pPr>
            <w:r>
              <w:rPr>
                <w:rFonts w:ascii="Segoe UI" w:hAnsi="Segoe UI" w:cs="Segoe UI"/>
                <w:sz w:val="20"/>
                <w:szCs w:val="20"/>
              </w:rPr>
              <w:t>6</w:t>
            </w:r>
            <w:r w:rsidR="005D1AA0" w:rsidRPr="00940950">
              <w:rPr>
                <w:rFonts w:ascii="Segoe UI" w:hAnsi="Segoe UI" w:cs="Segoe UI"/>
                <w:sz w:val="20"/>
                <w:szCs w:val="20"/>
              </w:rPr>
              <w:t>.</w:t>
            </w:r>
          </w:p>
        </w:tc>
        <w:tc>
          <w:tcPr>
            <w:tcW w:w="11160" w:type="dxa"/>
          </w:tcPr>
          <w:p w14:paraId="13BC31FA" w14:textId="77777777" w:rsidR="005D1AA0" w:rsidRPr="00940950" w:rsidRDefault="005D1AA0" w:rsidP="00565D1E">
            <w:pPr>
              <w:pStyle w:val="MLXBodycopy"/>
            </w:pPr>
            <w:r w:rsidRPr="00940950">
              <w:t xml:space="preserve">Does your product use the correct colors and contrast minimums for </w:t>
            </w:r>
            <w:r w:rsidR="00277106">
              <w:t xml:space="preserve">all </w:t>
            </w:r>
            <w:r w:rsidRPr="00940950">
              <w:t xml:space="preserve">learners?  </w:t>
            </w:r>
          </w:p>
          <w:p w14:paraId="35D61113" w14:textId="77777777" w:rsidR="005D1AA0" w:rsidRPr="00940950" w:rsidRDefault="005D1AA0" w:rsidP="00565D1E">
            <w:pPr>
              <w:pStyle w:val="MLXBodycopy"/>
            </w:pPr>
            <w:r w:rsidRPr="0F79A786">
              <w:rPr>
                <w:b/>
              </w:rPr>
              <w:t>If no or you are unsure</w:t>
            </w:r>
            <w:r w:rsidRPr="00940950">
              <w:t xml:space="preserve">:  </w:t>
            </w:r>
            <w:r w:rsidR="00175C63">
              <w:t>Visit</w:t>
            </w:r>
            <w:r w:rsidR="00175C63" w:rsidRPr="00940950">
              <w:t xml:space="preserve"> the </w:t>
            </w:r>
            <w:hyperlink r:id="rId25" w:history="1">
              <w:r w:rsidR="00175C63" w:rsidRPr="008C69D8">
                <w:rPr>
                  <w:rStyle w:val="Hyperlink"/>
                </w:rPr>
                <w:t>Compliance Inclusive Library</w:t>
              </w:r>
            </w:hyperlink>
            <w:r w:rsidR="00175C63">
              <w:t xml:space="preserve"> for information on creating inclusive content.</w:t>
            </w:r>
            <w:r w:rsidRPr="00940950">
              <w:t xml:space="preserve"> </w:t>
            </w:r>
          </w:p>
        </w:tc>
        <w:sdt>
          <w:sdtPr>
            <w:rPr>
              <w:rFonts w:cstheme="minorHAnsi"/>
            </w:rPr>
            <w:id w:val="-279182701"/>
            <w15:color w:val="FF6600"/>
            <w14:checkbox>
              <w14:checked w14:val="1"/>
              <w14:checkedState w14:val="2612" w14:font="Microsoft JhengHei Light"/>
              <w14:uncheckedState w14:val="2610" w14:font="Microsoft JhengHei Light"/>
            </w14:checkbox>
          </w:sdtPr>
          <w:sdtEndPr/>
          <w:sdtContent>
            <w:tc>
              <w:tcPr>
                <w:tcW w:w="1260" w:type="dxa"/>
              </w:tcPr>
              <w:p w14:paraId="7059C3CA" w14:textId="18A8134F"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207188546"/>
            <w15:color w:val="FF6600"/>
            <w14:checkbox>
              <w14:checked w14:val="0"/>
              <w14:checkedState w14:val="2612" w14:font="Microsoft JhengHei Light"/>
              <w14:uncheckedState w14:val="2610" w14:font="Microsoft JhengHei Light"/>
            </w14:checkbox>
          </w:sdtPr>
          <w:sdtEndPr/>
          <w:sdtContent>
            <w:tc>
              <w:tcPr>
                <w:tcW w:w="1260" w:type="dxa"/>
              </w:tcPr>
              <w:p w14:paraId="3EB91DEF"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EAD8C44" w14:textId="77777777" w:rsidTr="2B3BD5DC">
        <w:trPr>
          <w:cantSplit/>
        </w:trPr>
        <w:tc>
          <w:tcPr>
            <w:tcW w:w="445" w:type="dxa"/>
          </w:tcPr>
          <w:p w14:paraId="42270E8D" w14:textId="77777777" w:rsidR="005D1AA0" w:rsidRPr="00940950" w:rsidRDefault="00421D5C" w:rsidP="005D1AA0">
            <w:pPr>
              <w:rPr>
                <w:rFonts w:ascii="Segoe UI" w:hAnsi="Segoe UI" w:cs="Segoe UI"/>
                <w:sz w:val="20"/>
                <w:szCs w:val="20"/>
              </w:rPr>
            </w:pPr>
            <w:r>
              <w:rPr>
                <w:rFonts w:ascii="Segoe UI" w:hAnsi="Segoe UI" w:cs="Segoe UI"/>
                <w:sz w:val="20"/>
                <w:szCs w:val="20"/>
              </w:rPr>
              <w:t>7</w:t>
            </w:r>
            <w:r w:rsidR="005D1AA0" w:rsidRPr="00940950">
              <w:rPr>
                <w:rFonts w:ascii="Segoe UI" w:hAnsi="Segoe UI" w:cs="Segoe UI"/>
                <w:sz w:val="20"/>
                <w:szCs w:val="20"/>
              </w:rPr>
              <w:t>.</w:t>
            </w:r>
          </w:p>
        </w:tc>
        <w:tc>
          <w:tcPr>
            <w:tcW w:w="11160" w:type="dxa"/>
          </w:tcPr>
          <w:p w14:paraId="6F660811" w14:textId="77777777" w:rsidR="005D1AA0" w:rsidRPr="00940950" w:rsidRDefault="005D1AA0" w:rsidP="00565D1E">
            <w:pPr>
              <w:pStyle w:val="MLXBodycopy"/>
            </w:pPr>
            <w:r w:rsidRPr="00940950">
              <w:t xml:space="preserve">Does your product use the correct </w:t>
            </w:r>
            <w:r w:rsidR="005C0F1A">
              <w:t xml:space="preserve">size and color </w:t>
            </w:r>
            <w:r w:rsidRPr="00940950">
              <w:t xml:space="preserve">text and font for </w:t>
            </w:r>
            <w:r w:rsidR="00277106">
              <w:t xml:space="preserve">all </w:t>
            </w:r>
            <w:r w:rsidRPr="00940950">
              <w:t xml:space="preserve">learners? </w:t>
            </w:r>
          </w:p>
          <w:p w14:paraId="38507401" w14:textId="77777777" w:rsidR="005D1AA0" w:rsidRPr="00940950" w:rsidRDefault="005D1AA0" w:rsidP="00565D1E">
            <w:pPr>
              <w:pStyle w:val="MLXBodycopy"/>
            </w:pPr>
            <w:r w:rsidRPr="00BA7581">
              <w:rPr>
                <w:b/>
                <w:bCs/>
              </w:rPr>
              <w:t>If no, or you are unsure</w:t>
            </w:r>
            <w:r w:rsidRPr="00940950">
              <w:t xml:space="preserve">:  </w:t>
            </w:r>
            <w:r w:rsidR="005C0F1A">
              <w:t>Visit</w:t>
            </w:r>
            <w:r w:rsidR="005C0F1A" w:rsidRPr="00940950">
              <w:t xml:space="preserve"> the </w:t>
            </w:r>
            <w:hyperlink r:id="rId26" w:history="1">
              <w:r w:rsidR="005C0F1A" w:rsidRPr="008C69D8">
                <w:rPr>
                  <w:rStyle w:val="Hyperlink"/>
                </w:rPr>
                <w:t>Compliance Inclusive Library</w:t>
              </w:r>
            </w:hyperlink>
            <w:r w:rsidR="005C0F1A">
              <w:t xml:space="preserve"> for information on creating inclusive content and </w:t>
            </w:r>
            <w:r w:rsidRPr="00940950">
              <w:t xml:space="preserve">the accessibility </w:t>
            </w:r>
            <w:hyperlink r:id="rId27" w:history="1">
              <w:r w:rsidRPr="00BA7581">
                <w:rPr>
                  <w:rStyle w:val="Hyperlink"/>
                </w:rPr>
                <w:t xml:space="preserve">guidelines in the Requirements Catalog. </w:t>
              </w:r>
            </w:hyperlink>
          </w:p>
        </w:tc>
        <w:sdt>
          <w:sdtPr>
            <w:rPr>
              <w:rFonts w:cstheme="minorHAnsi"/>
            </w:rPr>
            <w:id w:val="-1921700875"/>
            <w15:color w:val="FF6600"/>
            <w14:checkbox>
              <w14:checked w14:val="1"/>
              <w14:checkedState w14:val="2612" w14:font="Microsoft JhengHei Light"/>
              <w14:uncheckedState w14:val="2610" w14:font="Microsoft JhengHei Light"/>
            </w14:checkbox>
          </w:sdtPr>
          <w:sdtEndPr/>
          <w:sdtContent>
            <w:tc>
              <w:tcPr>
                <w:tcW w:w="1260" w:type="dxa"/>
              </w:tcPr>
              <w:p w14:paraId="017F1FB6" w14:textId="36DF185D"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518456629"/>
            <w15:color w:val="FF6600"/>
            <w14:checkbox>
              <w14:checked w14:val="0"/>
              <w14:checkedState w14:val="2612" w14:font="Microsoft JhengHei Light"/>
              <w14:uncheckedState w14:val="2610" w14:font="Microsoft JhengHei Light"/>
            </w14:checkbox>
          </w:sdtPr>
          <w:sdtEndPr/>
          <w:sdtContent>
            <w:tc>
              <w:tcPr>
                <w:tcW w:w="1260" w:type="dxa"/>
              </w:tcPr>
              <w:p w14:paraId="04F03853"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61286" w:rsidRPr="00940950" w14:paraId="58ADFF52" w14:textId="77777777" w:rsidTr="2B3BD5DC">
        <w:trPr>
          <w:cantSplit/>
        </w:trPr>
        <w:tc>
          <w:tcPr>
            <w:tcW w:w="445" w:type="dxa"/>
          </w:tcPr>
          <w:p w14:paraId="32EACFF3" w14:textId="77777777" w:rsidR="00461286" w:rsidRDefault="00461286" w:rsidP="005D1AA0">
            <w:pPr>
              <w:rPr>
                <w:rFonts w:ascii="Segoe UI" w:hAnsi="Segoe UI" w:cs="Segoe UI"/>
                <w:sz w:val="20"/>
                <w:szCs w:val="20"/>
              </w:rPr>
            </w:pPr>
            <w:r>
              <w:rPr>
                <w:rFonts w:ascii="Segoe UI" w:hAnsi="Segoe UI" w:cs="Segoe UI"/>
                <w:sz w:val="20"/>
                <w:szCs w:val="20"/>
              </w:rPr>
              <w:t>8.</w:t>
            </w:r>
          </w:p>
        </w:tc>
        <w:tc>
          <w:tcPr>
            <w:tcW w:w="11160" w:type="dxa"/>
          </w:tcPr>
          <w:p w14:paraId="75385D2B" w14:textId="77777777" w:rsidR="00461286" w:rsidRPr="00940950" w:rsidRDefault="00B34D1E" w:rsidP="00565D1E">
            <w:pPr>
              <w:pStyle w:val="MLXBodycopy"/>
            </w:pPr>
            <w:r>
              <w:rPr>
                <w:szCs w:val="20"/>
              </w:rPr>
              <w:t xml:space="preserve">Have </w:t>
            </w:r>
            <w:r w:rsidR="00461286">
              <w:rPr>
                <w:szCs w:val="20"/>
              </w:rPr>
              <w:t>you read the ‘Create inclusive video’ and ‘Create inclusive Office files’ documents in the</w:t>
            </w:r>
            <w:r w:rsidR="00461286" w:rsidRPr="00940950">
              <w:t xml:space="preserve"> </w:t>
            </w:r>
            <w:hyperlink r:id="rId28"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 additional</w:t>
            </w:r>
            <w:r w:rsidR="00461286">
              <w:rPr>
                <w:rStyle w:val="Hyperlink"/>
                <w:color w:val="auto"/>
                <w:u w:val="none"/>
              </w:rPr>
              <w:t xml:space="preserve"> </w:t>
            </w:r>
            <w:r>
              <w:rPr>
                <w:rStyle w:val="Hyperlink"/>
                <w:color w:val="auto"/>
                <w:u w:val="none"/>
              </w:rPr>
              <w:t>accessibility</w:t>
            </w:r>
            <w:r w:rsidR="00461286">
              <w:rPr>
                <w:rStyle w:val="Hyperlink"/>
                <w:color w:val="auto"/>
                <w:u w:val="none"/>
              </w:rPr>
              <w:t xml:space="preserve"> requirements?</w:t>
            </w:r>
          </w:p>
        </w:tc>
        <w:sdt>
          <w:sdtPr>
            <w:rPr>
              <w:rFonts w:cstheme="minorHAnsi"/>
            </w:rPr>
            <w:id w:val="997152114"/>
            <w15:color w:val="FF6600"/>
            <w14:checkbox>
              <w14:checked w14:val="1"/>
              <w14:checkedState w14:val="2612" w14:font="Microsoft JhengHei Light"/>
              <w14:uncheckedState w14:val="2610" w14:font="Microsoft JhengHei Light"/>
            </w14:checkbox>
          </w:sdtPr>
          <w:sdtEndPr/>
          <w:sdtContent>
            <w:tc>
              <w:tcPr>
                <w:tcW w:w="1260" w:type="dxa"/>
              </w:tcPr>
              <w:p w14:paraId="0E5B405F" w14:textId="2049F7C9"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5275891"/>
            <w15:color w:val="FF6600"/>
            <w14:checkbox>
              <w14:checked w14:val="0"/>
              <w14:checkedState w14:val="2612" w14:font="Microsoft JhengHei Light"/>
              <w14:uncheckedState w14:val="2610" w14:font="Microsoft JhengHei Light"/>
            </w14:checkbox>
          </w:sdtPr>
          <w:sdtEndPr/>
          <w:sdtContent>
            <w:tc>
              <w:tcPr>
                <w:tcW w:w="1260" w:type="dxa"/>
              </w:tcPr>
              <w:p w14:paraId="5DC138D4"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tr>
    </w:tbl>
    <w:p w14:paraId="2628D29E" w14:textId="77777777" w:rsidR="00940950" w:rsidRDefault="00940950">
      <w:pPr>
        <w:rPr>
          <w:rFonts w:ascii="Segoe UI Semibold" w:eastAsiaTheme="majorEastAsia" w:hAnsi="Segoe UI Semibold" w:cs="Segoe UI Semibold"/>
          <w:color w:val="004B50"/>
          <w:spacing w:val="-8"/>
          <w:sz w:val="44"/>
          <w:szCs w:val="32"/>
        </w:rPr>
      </w:pPr>
      <w:r>
        <w:br w:type="page"/>
      </w:r>
    </w:p>
    <w:p w14:paraId="0724CB79" w14:textId="77777777" w:rsidR="006F0DC5" w:rsidRDefault="006F0DC5" w:rsidP="00F66966">
      <w:pPr>
        <w:pStyle w:val="MLXHeading1"/>
      </w:pPr>
      <w:bookmarkStart w:id="13" w:name="_Toc514186929"/>
      <w:r>
        <w:lastRenderedPageBreak/>
        <w:t>Global readiness</w:t>
      </w:r>
      <w:bookmarkEnd w:id="13"/>
      <w:r>
        <w:t xml:space="preserve"> </w:t>
      </w:r>
    </w:p>
    <w:tbl>
      <w:tblPr>
        <w:tblStyle w:val="TableGrid"/>
        <w:tblW w:w="14125" w:type="dxa"/>
        <w:tblLayout w:type="fixed"/>
        <w:tblLook w:val="04A0" w:firstRow="1" w:lastRow="0" w:firstColumn="1" w:lastColumn="0" w:noHBand="0" w:noVBand="1"/>
      </w:tblPr>
      <w:tblGrid>
        <w:gridCol w:w="445"/>
        <w:gridCol w:w="10170"/>
        <w:gridCol w:w="720"/>
        <w:gridCol w:w="720"/>
        <w:gridCol w:w="2070"/>
      </w:tblGrid>
      <w:tr w:rsidR="00EC28B6" w:rsidRPr="002E1EF0" w14:paraId="71CE56AE" w14:textId="77777777" w:rsidTr="00492A57">
        <w:trPr>
          <w:cantSplit/>
          <w:tblHeader/>
        </w:trPr>
        <w:tc>
          <w:tcPr>
            <w:tcW w:w="10615" w:type="dxa"/>
            <w:gridSpan w:val="2"/>
            <w:shd w:val="clear" w:color="auto" w:fill="D83B01"/>
          </w:tcPr>
          <w:p w14:paraId="299E8CCB"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GLOBAL READINESS CHECKLIST APPLIES TO ALL CONTENT </w:t>
            </w:r>
            <w:r w:rsidR="00492A57">
              <w:rPr>
                <w:rFonts w:ascii="Segoe UI Semibold" w:eastAsia="Times New Roman" w:hAnsi="Segoe UI Semibold" w:cs="Segoe UI"/>
                <w:color w:val="FFFFFF" w:themeColor="background1"/>
              </w:rPr>
              <w:t xml:space="preserve">ASSETS AND FILE </w:t>
            </w:r>
            <w:r w:rsidRPr="00492A57">
              <w:rPr>
                <w:rFonts w:ascii="Segoe UI Semibold" w:eastAsia="Times New Roman" w:hAnsi="Segoe UI Semibold" w:cs="Segoe UI"/>
                <w:color w:val="FFFFFF" w:themeColor="background1"/>
              </w:rPr>
              <w:t>TYPES</w:t>
            </w:r>
          </w:p>
        </w:tc>
        <w:tc>
          <w:tcPr>
            <w:tcW w:w="720" w:type="dxa"/>
            <w:shd w:val="clear" w:color="auto" w:fill="D83B01"/>
          </w:tcPr>
          <w:p w14:paraId="428C0530" w14:textId="77777777" w:rsidR="00EC28B6" w:rsidRPr="00492A57" w:rsidRDefault="00EC28B6"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720" w:type="dxa"/>
            <w:shd w:val="clear" w:color="auto" w:fill="D83B01"/>
          </w:tcPr>
          <w:p w14:paraId="10AFDA2F" w14:textId="77777777" w:rsidR="00EC28B6" w:rsidRPr="00492A57" w:rsidRDefault="00492A57"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2070" w:type="dxa"/>
            <w:shd w:val="clear" w:color="auto" w:fill="D83B01"/>
          </w:tcPr>
          <w:p w14:paraId="4551E516"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Review requested </w:t>
            </w:r>
          </w:p>
        </w:tc>
      </w:tr>
      <w:tr w:rsidR="005D1AA0" w:rsidRPr="0078157A" w14:paraId="439C99BB" w14:textId="77777777" w:rsidTr="00CB5723">
        <w:trPr>
          <w:trHeight w:val="2339"/>
        </w:trPr>
        <w:tc>
          <w:tcPr>
            <w:tcW w:w="445" w:type="dxa"/>
          </w:tcPr>
          <w:p w14:paraId="13E03B50" w14:textId="77777777" w:rsidR="005D1AA0" w:rsidRPr="0078157A" w:rsidRDefault="005D1AA0">
            <w:r w:rsidRPr="00BA7581">
              <w:t>1.</w:t>
            </w:r>
          </w:p>
        </w:tc>
        <w:tc>
          <w:tcPr>
            <w:tcW w:w="10170" w:type="dxa"/>
          </w:tcPr>
          <w:p w14:paraId="1C502755" w14:textId="77777777" w:rsidR="005D1AA0" w:rsidRPr="001C3246" w:rsidRDefault="005D1AA0" w:rsidP="00565D1E">
            <w:pPr>
              <w:pStyle w:val="MLXBodycopy"/>
              <w:rPr>
                <w:rStyle w:val="Strong"/>
                <w:rFonts w:asciiTheme="minorHAnsi" w:hAnsiTheme="minorHAnsi" w:cstheme="minorBidi"/>
                <w:b w:val="0"/>
                <w:bCs w:val="0"/>
                <w:sz w:val="22"/>
              </w:rPr>
            </w:pPr>
            <w:r w:rsidRPr="00BA7581">
              <w:rPr>
                <w:rStyle w:val="Strong"/>
                <w:rFonts w:asciiTheme="minorHAnsi" w:hAnsiTheme="minorHAnsi" w:cstheme="minorBidi"/>
                <w:b w:val="0"/>
                <w:bCs w:val="0"/>
                <w:sz w:val="22"/>
              </w:rPr>
              <w:t xml:space="preserve">Did you run PoliCheck on all content in your product and provide signoff in the PoliCheck results sheet? </w:t>
            </w:r>
          </w:p>
          <w:p w14:paraId="4A01B55B" w14:textId="77777777" w:rsidR="005D1AA0" w:rsidRDefault="005D1AA0" w:rsidP="00565D1E">
            <w:pPr>
              <w:pStyle w:val="MLXBodycopy"/>
            </w:pPr>
            <w:r w:rsidRPr="00BA7581">
              <w:rPr>
                <w:b/>
                <w:bCs/>
              </w:rPr>
              <w:t>If yes:</w:t>
            </w:r>
            <w:r>
              <w:t xml:space="preserve"> P</w:t>
            </w:r>
            <w:r w:rsidRPr="0078157A">
              <w:t>rovide the name and location of the Policheck results for your product in the column to the right.</w:t>
            </w:r>
          </w:p>
          <w:p w14:paraId="3E9736DB" w14:textId="77777777" w:rsidR="005D1AA0" w:rsidRDefault="005D1AA0" w:rsidP="00565D1E">
            <w:pPr>
              <w:pStyle w:val="MLXBodycopy"/>
            </w:pPr>
            <w:r w:rsidRPr="0078157A">
              <w:rPr>
                <w:b/>
                <w:bCs/>
              </w:rPr>
              <w:t>If no</w:t>
            </w:r>
            <w:r>
              <w:t>: R</w:t>
            </w:r>
            <w:r w:rsidRPr="0078157A">
              <w:t xml:space="preserve">un </w:t>
            </w:r>
            <w:hyperlink r:id="rId29">
              <w:r w:rsidRPr="00BA7581">
                <w:rPr>
                  <w:rStyle w:val="Hyperlink"/>
                  <w:rFonts w:asciiTheme="minorHAnsi" w:hAnsiTheme="minorHAnsi" w:cstheme="minorBidi"/>
                  <w:sz w:val="22"/>
                </w:rPr>
                <w:t>PoliCheck</w:t>
              </w:r>
            </w:hyperlink>
            <w:r w:rsidRPr="0078157A">
              <w:t xml:space="preserve"> on all content in the product including Microsoft Word and PowerPoint files, PDFs, closed-caption files, any other text-based content, and code. Also, the content owner must resolve all positive severity 1 and 2 hits and sign off </w:t>
            </w:r>
            <w:r w:rsidR="004F48A2">
              <w:t xml:space="preserve">on </w:t>
            </w:r>
            <w:r w:rsidRPr="0078157A">
              <w:t xml:space="preserve">the hits in the PoliCheck results sheet.  Additionally, if your content is in a language other than English, you must run PoliCheck in both English and the target language. </w:t>
            </w:r>
          </w:p>
          <w:p w14:paraId="4A203E62" w14:textId="77777777" w:rsidR="005D1AA0" w:rsidRPr="009613B0" w:rsidRDefault="005D1AA0" w:rsidP="00565D1E">
            <w:pPr>
              <w:pStyle w:val="MLXBodycopy"/>
              <w:rPr>
                <w:rFonts w:asciiTheme="minorHAnsi" w:hAnsiTheme="minorHAnsi" w:cstheme="minorBidi"/>
              </w:rPr>
            </w:pPr>
            <w:r w:rsidRPr="00A464DA">
              <w:rPr>
                <w:rFonts w:asciiTheme="minorHAnsi" w:hAnsiTheme="minorHAnsi" w:cstheme="minorBidi"/>
                <w:b/>
              </w:rPr>
              <w:t>IMPORTANT</w:t>
            </w:r>
            <w:r w:rsidRPr="00A464DA">
              <w:rPr>
                <w:rFonts w:asciiTheme="minorHAnsi" w:hAnsiTheme="minorHAnsi" w:cstheme="minorBidi"/>
              </w:rPr>
              <w:t xml:space="preserve">: </w:t>
            </w:r>
            <w:r>
              <w:t xml:space="preserve">All resolution or non-resolution of severity 1 hits must be sent to the </w:t>
            </w:r>
            <w:hyperlink r:id="rId30" w:history="1">
              <w:r w:rsidRPr="00A464DA">
                <w:rPr>
                  <w:rStyle w:val="Hyperlink"/>
                  <w:rFonts w:cstheme="minorBidi"/>
                </w:rPr>
                <w:t>WWL Compliance team</w:t>
              </w:r>
            </w:hyperlink>
            <w:r w:rsidRPr="00A464DA">
              <w:rPr>
                <w:rFonts w:cstheme="minorBidi"/>
              </w:rPr>
              <w:t xml:space="preserve"> for review and approval. </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720" w:type="dxa"/>
              </w:tcPr>
              <w:p w14:paraId="520612BD" w14:textId="6A955903"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720" w:type="dxa"/>
              </w:tcPr>
              <w:p w14:paraId="4E09AE0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73678045"/>
            <w15:color w:val="FF6600"/>
            <w14:checkbox>
              <w14:checked w14:val="0"/>
              <w14:checkedState w14:val="2612" w14:font="Microsoft JhengHei Light"/>
              <w14:uncheckedState w14:val="2610" w14:font="Microsoft JhengHei Light"/>
            </w14:checkbox>
          </w:sdtPr>
          <w:sdtEndPr/>
          <w:sdtContent>
            <w:tc>
              <w:tcPr>
                <w:tcW w:w="2070" w:type="dxa"/>
              </w:tcPr>
              <w:p w14:paraId="64664CC9" w14:textId="58E47946" w:rsidR="005D1AA0" w:rsidRPr="0078157A" w:rsidRDefault="0092617A"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70B32F74" w14:textId="77777777" w:rsidTr="2B3BD5DC">
        <w:trPr>
          <w:trHeight w:val="1475"/>
        </w:trPr>
        <w:tc>
          <w:tcPr>
            <w:tcW w:w="445" w:type="dxa"/>
          </w:tcPr>
          <w:p w14:paraId="69C2652F" w14:textId="77777777" w:rsidR="005D1AA0" w:rsidRPr="0078157A" w:rsidRDefault="005D1AA0">
            <w:r w:rsidRPr="00BA7581">
              <w:t>2.</w:t>
            </w:r>
          </w:p>
        </w:tc>
        <w:tc>
          <w:tcPr>
            <w:tcW w:w="10170" w:type="dxa"/>
          </w:tcPr>
          <w:p w14:paraId="61B0BC80" w14:textId="77777777" w:rsidR="005D1AA0" w:rsidRPr="0041558C" w:rsidRDefault="005D1AA0" w:rsidP="00565D1E">
            <w:pPr>
              <w:pStyle w:val="MLXBodycopy"/>
              <w:rPr>
                <w:rStyle w:val="Strong"/>
                <w:rFonts w:asciiTheme="minorHAnsi" w:hAnsiTheme="minorHAnsi" w:cstheme="minorBidi"/>
                <w:b w:val="0"/>
                <w:sz w:val="22"/>
              </w:rPr>
            </w:pPr>
            <w:r w:rsidRPr="00A464DA">
              <w:rPr>
                <w:rStyle w:val="Strong"/>
                <w:rFonts w:asciiTheme="minorHAnsi" w:hAnsiTheme="minorHAnsi" w:cstheme="minorBidi"/>
                <w:b w:val="0"/>
                <w:sz w:val="22"/>
              </w:rPr>
              <w:t xml:space="preserve">Did you review all imagery, audio, and video for geopolitical risk in all target markets in which your team will release your product? Did you </w:t>
            </w:r>
            <w:r w:rsidR="000A130C">
              <w:rPr>
                <w:rStyle w:val="Strong"/>
                <w:rFonts w:asciiTheme="minorHAnsi" w:hAnsiTheme="minorHAnsi" w:cstheme="minorBidi"/>
                <w:b w:val="0"/>
                <w:sz w:val="22"/>
              </w:rPr>
              <w:t>consider</w:t>
            </w:r>
            <w:r w:rsidRPr="00A464DA">
              <w:rPr>
                <w:rStyle w:val="Strong"/>
                <w:rFonts w:asciiTheme="minorHAnsi" w:hAnsiTheme="minorHAnsi" w:cstheme="minorBidi"/>
                <w:b w:val="0"/>
                <w:sz w:val="22"/>
              </w:rPr>
              <w:t xml:space="preserve"> current events to your assessment?</w:t>
            </w:r>
            <w:r w:rsidR="007A6CAF">
              <w:rPr>
                <w:rStyle w:val="Strong"/>
                <w:rFonts w:asciiTheme="minorHAnsi" w:hAnsiTheme="minorHAnsi" w:cstheme="minorBidi"/>
                <w:b w:val="0"/>
                <w:sz w:val="22"/>
              </w:rPr>
              <w:t xml:space="preserve"> </w:t>
            </w:r>
          </w:p>
          <w:p w14:paraId="543C6113" w14:textId="77777777" w:rsidR="005D1AA0" w:rsidRPr="0078157A" w:rsidRDefault="005D1AA0" w:rsidP="00565D1E">
            <w:pPr>
              <w:pStyle w:val="MLXBodycopy"/>
            </w:pPr>
            <w:r w:rsidRPr="2B3BD5DC">
              <w:rPr>
                <w:rStyle w:val="Strong"/>
                <w:rFonts w:asciiTheme="minorHAnsi" w:hAnsiTheme="minorHAnsi" w:cstheme="minorBidi"/>
                <w:sz w:val="22"/>
              </w:rPr>
              <w:t xml:space="preserve">If </w:t>
            </w:r>
            <w:r w:rsidR="000A130C">
              <w:rPr>
                <w:rStyle w:val="Strong"/>
                <w:rFonts w:asciiTheme="minorHAnsi" w:hAnsiTheme="minorHAnsi" w:cstheme="minorBidi"/>
                <w:sz w:val="22"/>
              </w:rPr>
              <w:t>you’re not sure</w:t>
            </w:r>
            <w:r w:rsidRPr="00BA7581">
              <w:rPr>
                <w:rStyle w:val="Strong"/>
                <w:rFonts w:asciiTheme="minorHAnsi" w:hAnsiTheme="minorHAnsi" w:cstheme="minorBidi"/>
                <w:b w:val="0"/>
                <w:bCs w:val="0"/>
                <w:sz w:val="22"/>
              </w:rPr>
              <w:t xml:space="preserve">: Review your product and verify that there is no geological risk using the </w:t>
            </w:r>
            <w:hyperlink r:id="rId31">
              <w:r w:rsidRPr="2B3BD5DC">
                <w:rPr>
                  <w:rStyle w:val="Hyperlink"/>
                  <w:rFonts w:asciiTheme="minorHAnsi" w:hAnsiTheme="minorHAnsi" w:cstheme="minorBidi"/>
                  <w:sz w:val="22"/>
                </w:rPr>
                <w:t>Global Readiness requirements for imagery, audio, and video</w:t>
              </w:r>
            </w:hyperlink>
            <w:r w:rsidRPr="00BA7581">
              <w:rPr>
                <w:rStyle w:val="Strong"/>
                <w:rFonts w:asciiTheme="minorHAnsi" w:hAnsiTheme="minorHAnsi" w:cstheme="minorBidi"/>
                <w:b w:val="0"/>
                <w:bCs w:val="0"/>
                <w:sz w:val="22"/>
              </w:rPr>
              <w:t xml:space="preserve">. Failure to adequately review content prior to release can expose Microsoft to significant risk. </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720" w:type="dxa"/>
              </w:tcPr>
              <w:p w14:paraId="2B65094B" w14:textId="13CF2CB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720" w:type="dxa"/>
              </w:tcPr>
              <w:p w14:paraId="5E22519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1892829"/>
            <w15:color w:val="FF6600"/>
            <w14:checkbox>
              <w14:checked w14:val="0"/>
              <w14:checkedState w14:val="2612" w14:font="Microsoft JhengHei Light"/>
              <w14:uncheckedState w14:val="2610" w14:font="Microsoft JhengHei Light"/>
            </w14:checkbox>
          </w:sdtPr>
          <w:sdtEndPr/>
          <w:sdtContent>
            <w:tc>
              <w:tcPr>
                <w:tcW w:w="2070" w:type="dxa"/>
              </w:tcPr>
              <w:p w14:paraId="65A11BC5"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5AD088DC" w14:textId="77777777" w:rsidTr="2B3BD5DC">
        <w:trPr>
          <w:cantSplit/>
        </w:trPr>
        <w:tc>
          <w:tcPr>
            <w:tcW w:w="445" w:type="dxa"/>
          </w:tcPr>
          <w:p w14:paraId="25305BA5" w14:textId="77777777" w:rsidR="005D1AA0" w:rsidRPr="0078157A" w:rsidRDefault="005D1AA0">
            <w:r w:rsidRPr="00BA7581">
              <w:t xml:space="preserve">3. </w:t>
            </w:r>
          </w:p>
        </w:tc>
        <w:tc>
          <w:tcPr>
            <w:tcW w:w="10170" w:type="dxa"/>
          </w:tcPr>
          <w:p w14:paraId="4B388F00" w14:textId="77777777" w:rsidR="005D1AA0" w:rsidRPr="0078157A" w:rsidRDefault="005D1AA0" w:rsidP="00565D1E">
            <w:pPr>
              <w:pStyle w:val="MLXBodycopy"/>
            </w:pPr>
            <w:r w:rsidRPr="0078157A">
              <w:t xml:space="preserve">Does your product contain country/region names? </w:t>
            </w:r>
          </w:p>
          <w:p w14:paraId="53D2C678" w14:textId="77777777" w:rsidR="005D1AA0" w:rsidRPr="00BA7581" w:rsidRDefault="005D1AA0" w:rsidP="00565D1E">
            <w:pPr>
              <w:pStyle w:val="MLXBodycopy"/>
              <w:rPr>
                <w:rFonts w:cstheme="minorBidi"/>
              </w:rPr>
            </w:pPr>
            <w:r w:rsidRPr="00BA7581">
              <w:rPr>
                <w:rStyle w:val="Strong"/>
                <w:rFonts w:asciiTheme="minorHAnsi" w:hAnsiTheme="minorHAnsi" w:cstheme="minorBidi"/>
                <w:sz w:val="22"/>
              </w:rPr>
              <w:t>If yes</w:t>
            </w:r>
            <w:r w:rsidRPr="00BA7581">
              <w:rPr>
                <w:rStyle w:val="Strong"/>
                <w:rFonts w:asciiTheme="minorHAnsi" w:hAnsiTheme="minorHAnsi" w:cstheme="minorBidi"/>
                <w:b w:val="0"/>
                <w:bCs w:val="0"/>
                <w:sz w:val="22"/>
              </w:rPr>
              <w:t xml:space="preserve">: Verify that </w:t>
            </w:r>
            <w:r w:rsidRPr="0078157A">
              <w:t>that the country/region, capital, major city, and continent, and multinational region</w:t>
            </w:r>
            <w:r w:rsidR="00752DCB">
              <w:t xml:space="preserve"> references in content,</w:t>
            </w:r>
            <w:r w:rsidRPr="0078157A">
              <w:t xml:space="preserve"> lists and fields are labeled accurately per </w:t>
            </w:r>
            <w:hyperlink r:id="rId32" w:history="1">
              <w:r w:rsidR="00A43AF9" w:rsidRPr="00A43AF9">
                <w:rPr>
                  <w:rStyle w:val="Hyperlink"/>
                </w:rPr>
                <w:t>Global Readiness standards</w:t>
              </w:r>
            </w:hyperlink>
            <w:r w:rsidR="00A43AF9">
              <w:t>.</w:t>
            </w:r>
            <w:r w:rsidRPr="0078157A">
              <w:t xml:space="preserve"> </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720" w:type="dxa"/>
              </w:tcPr>
              <w:p w14:paraId="5814D0C5" w14:textId="5EE9F09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720" w:type="dxa"/>
              </w:tcPr>
              <w:p w14:paraId="3199F3F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34982858"/>
            <w15:color w:val="FF6600"/>
            <w14:checkbox>
              <w14:checked w14:val="0"/>
              <w14:checkedState w14:val="2612" w14:font="Microsoft JhengHei Light"/>
              <w14:uncheckedState w14:val="2610" w14:font="Microsoft JhengHei Light"/>
            </w14:checkbox>
          </w:sdtPr>
          <w:sdtEndPr/>
          <w:sdtContent>
            <w:tc>
              <w:tcPr>
                <w:tcW w:w="2070" w:type="dxa"/>
              </w:tcPr>
              <w:p w14:paraId="7A319290"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3E21C3B7" w14:textId="77777777" w:rsidTr="2B3BD5DC">
        <w:trPr>
          <w:cantSplit/>
          <w:trHeight w:val="2015"/>
        </w:trPr>
        <w:tc>
          <w:tcPr>
            <w:tcW w:w="445" w:type="dxa"/>
          </w:tcPr>
          <w:p w14:paraId="0D1F4527" w14:textId="77777777" w:rsidR="005D1AA0" w:rsidRPr="0078157A" w:rsidRDefault="005D1AA0">
            <w:r w:rsidRPr="00BA7581">
              <w:t xml:space="preserve">4. </w:t>
            </w:r>
          </w:p>
        </w:tc>
        <w:tc>
          <w:tcPr>
            <w:tcW w:w="10170" w:type="dxa"/>
          </w:tcPr>
          <w:p w14:paraId="03ACABDC" w14:textId="77777777" w:rsidR="005D1AA0" w:rsidRPr="0014369D" w:rsidRDefault="005D1AA0">
            <w:pPr>
              <w:rPr>
                <w:color w:val="000000" w:themeColor="text1"/>
              </w:rPr>
            </w:pPr>
            <w:r w:rsidRPr="00BA7581">
              <w:rPr>
                <w:color w:val="000000" w:themeColor="text1"/>
              </w:rPr>
              <w:t xml:space="preserve">Did you use a pre-approved template from the </w:t>
            </w:r>
            <w:hyperlink r:id="rId33" w:history="1">
              <w:r w:rsidRPr="00994DA0">
                <w:rPr>
                  <w:rStyle w:val="Hyperlink"/>
                </w:rPr>
                <w:t>Global Readiness website</w:t>
              </w:r>
            </w:hyperlink>
            <w:r>
              <w:rPr>
                <w:rStyle w:val="normaltextrun1"/>
              </w:rPr>
              <w:t xml:space="preserve"> for any images of </w:t>
            </w:r>
            <w:r w:rsidRPr="00BA7581">
              <w:rPr>
                <w:color w:val="000000" w:themeColor="text1"/>
              </w:rPr>
              <w:t xml:space="preserve"> geography, maps, or flags, in your product?  </w:t>
            </w:r>
          </w:p>
          <w:p w14:paraId="1249BD5D" w14:textId="77777777" w:rsidR="005D1AA0" w:rsidRPr="0078157A" w:rsidRDefault="005D1AA0" w:rsidP="0014369D">
            <w:pPr>
              <w:spacing w:before="120"/>
            </w:pPr>
            <w:r>
              <w:rPr>
                <w:rStyle w:val="normaltextrun1"/>
              </w:rPr>
              <w:t xml:space="preserve">Any images of </w:t>
            </w:r>
            <w:r w:rsidRPr="00BA7581">
              <w:rPr>
                <w:color w:val="000000" w:themeColor="text1"/>
              </w:rPr>
              <w:t>geography, maps, or flags</w:t>
            </w:r>
            <w:r w:rsidRPr="00BA7581">
              <w:t xml:space="preserve"> must meet Microsoft’s requiremen</w:t>
            </w:r>
            <w:r w:rsidRPr="008F75A5">
              <w:t xml:space="preserve">ts on the Global Readiness website. If they do not meet those requirements, the images must be reviewed and approved by the </w:t>
            </w:r>
            <w:hyperlink r:id="rId34">
              <w:r w:rsidRPr="00BA7581">
                <w:rPr>
                  <w:rStyle w:val="Hyperlink"/>
                </w:rPr>
                <w:t>Global Readiness team</w:t>
              </w:r>
            </w:hyperlink>
            <w:r w:rsidRPr="00BA7581">
              <w:t xml:space="preserve">.  </w:t>
            </w:r>
          </w:p>
          <w:p w14:paraId="31F2533B" w14:textId="77777777" w:rsidR="005D1AA0" w:rsidRPr="0078157A" w:rsidRDefault="005D1AA0" w:rsidP="0014369D">
            <w:pPr>
              <w:spacing w:before="120"/>
            </w:pPr>
            <w:r w:rsidRPr="00BA7581">
              <w:rPr>
                <w:b/>
                <w:bCs/>
              </w:rPr>
              <w:t xml:space="preserve">If no, </w:t>
            </w:r>
            <w:r w:rsidRPr="00BA7581">
              <w:t>the</w:t>
            </w:r>
            <w:r w:rsidRPr="008F75A5">
              <w:t xml:space="preserve">n please select the right-most column to request a Compliance review and submit to </w:t>
            </w:r>
            <w:r w:rsidRPr="002833EE">
              <w:t>t</w:t>
            </w:r>
            <w:r>
              <w:t xml:space="preserve">he </w:t>
            </w:r>
            <w:hyperlink r:id="rId35" w:history="1">
              <w:r w:rsidRPr="00BA7581">
                <w:rPr>
                  <w:rStyle w:val="Hyperlink"/>
                </w:rPr>
                <w:t>WWL Compliance team</w:t>
              </w:r>
            </w:hyperlink>
            <w:r w:rsidRPr="00BA7581">
              <w:rPr>
                <w:rStyle w:val="Hyperlink"/>
              </w:rPr>
              <w:t xml:space="preserve">. </w:t>
            </w:r>
            <w:r w:rsidR="008E0027">
              <w:t>Visit</w:t>
            </w:r>
            <w:r w:rsidR="008E0027" w:rsidRPr="00940950">
              <w:t xml:space="preserve"> the </w:t>
            </w:r>
            <w:hyperlink r:id="rId36" w:history="1">
              <w:r w:rsidR="008E0027" w:rsidRPr="008C69D8">
                <w:rPr>
                  <w:rStyle w:val="Hyperlink"/>
                </w:rPr>
                <w:t>Compliance Inclusive Library</w:t>
              </w:r>
            </w:hyperlink>
            <w:r w:rsidR="008E0027">
              <w:t xml:space="preserve"> for information on creating inclusive content.</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720" w:type="dxa"/>
              </w:tcPr>
              <w:p w14:paraId="386FCBFC" w14:textId="2597802F"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720" w:type="dxa"/>
              </w:tcPr>
              <w:p w14:paraId="33F15C50"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10411615"/>
            <w15:color w:val="FF6600"/>
            <w14:checkbox>
              <w14:checked w14:val="0"/>
              <w14:checkedState w14:val="2612" w14:font="Microsoft JhengHei Light"/>
              <w14:uncheckedState w14:val="2610" w14:font="Microsoft JhengHei Light"/>
            </w14:checkbox>
          </w:sdtPr>
          <w:sdtEndPr/>
          <w:sdtContent>
            <w:tc>
              <w:tcPr>
                <w:tcW w:w="2070" w:type="dxa"/>
              </w:tcPr>
              <w:p w14:paraId="4D6F33C4"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03786C8B" w14:textId="77777777" w:rsidTr="2B3BD5DC">
        <w:trPr>
          <w:cantSplit/>
        </w:trPr>
        <w:tc>
          <w:tcPr>
            <w:tcW w:w="445" w:type="dxa"/>
          </w:tcPr>
          <w:p w14:paraId="305E1155" w14:textId="77777777" w:rsidR="005D1AA0" w:rsidRPr="0078157A" w:rsidRDefault="005D1AA0">
            <w:r w:rsidRPr="00BA7581">
              <w:t>6.</w:t>
            </w:r>
          </w:p>
        </w:tc>
        <w:tc>
          <w:tcPr>
            <w:tcW w:w="10170" w:type="dxa"/>
          </w:tcPr>
          <w:p w14:paraId="23CBB928" w14:textId="77777777" w:rsidR="005D1AA0" w:rsidRPr="0078157A" w:rsidRDefault="005D1AA0" w:rsidP="005D1AA0">
            <w:r w:rsidRPr="00A464DA">
              <w:t xml:space="preserve">Did you remove all hidden data and personal information from text documents (including PowerPoint, Word, Excel, and PDF files)? </w:t>
            </w:r>
          </w:p>
          <w:p w14:paraId="598AEDC0" w14:textId="77777777" w:rsidR="005D1AA0" w:rsidRPr="0078157A" w:rsidRDefault="005D1AA0" w:rsidP="0014369D">
            <w:pPr>
              <w:spacing w:before="120"/>
            </w:pPr>
            <w:r w:rsidRPr="00BA7581">
              <w:t xml:space="preserve">If no, refer to </w:t>
            </w:r>
            <w:hyperlink r:id="rId37">
              <w:r w:rsidRPr="00BA7581">
                <w:rPr>
                  <w:rStyle w:val="Hyperlink"/>
                </w:rPr>
                <w:t>Remove hidden data and personal information by inspecting documents</w:t>
              </w:r>
            </w:hyperlink>
            <w:r w:rsidRPr="00BA7581">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720" w:type="dxa"/>
              </w:tcPr>
              <w:p w14:paraId="41CFBDC2" w14:textId="3FB5B936"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0763899"/>
            <w15:color w:val="FF6600"/>
            <w14:checkbox>
              <w14:checked w14:val="0"/>
              <w14:checkedState w14:val="2612" w14:font="Microsoft JhengHei Light"/>
              <w14:uncheckedState w14:val="2610" w14:font="Microsoft JhengHei Light"/>
            </w14:checkbox>
          </w:sdtPr>
          <w:sdtEndPr/>
          <w:sdtContent>
            <w:tc>
              <w:tcPr>
                <w:tcW w:w="720" w:type="dxa"/>
              </w:tcPr>
              <w:p w14:paraId="59AFA19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2070" w:type="dxa"/>
              </w:tcPr>
              <w:p w14:paraId="41D780E3"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228C5332" w14:textId="77777777" w:rsidTr="2B3BD5DC">
        <w:trPr>
          <w:cantSplit/>
        </w:trPr>
        <w:tc>
          <w:tcPr>
            <w:tcW w:w="445" w:type="dxa"/>
          </w:tcPr>
          <w:p w14:paraId="3DE8CF70" w14:textId="77777777" w:rsidR="005D1AA0" w:rsidRPr="0078157A" w:rsidRDefault="005D1AA0">
            <w:r w:rsidRPr="00BA7581">
              <w:t xml:space="preserve">7. </w:t>
            </w:r>
          </w:p>
        </w:tc>
        <w:tc>
          <w:tcPr>
            <w:tcW w:w="10170" w:type="dxa"/>
          </w:tcPr>
          <w:p w14:paraId="276AC558" w14:textId="77777777" w:rsidR="005D1AA0" w:rsidRDefault="005D1AA0">
            <w:r w:rsidRPr="00BA7581">
              <w:t xml:space="preserve">Are all people names, company names, </w:t>
            </w:r>
            <w:r w:rsidR="00F327D0">
              <w:t xml:space="preserve">and </w:t>
            </w:r>
            <w:r w:rsidRPr="00BA7581">
              <w:t xml:space="preserve">addresses fictitious per the </w:t>
            </w:r>
            <w:hyperlink r:id="rId38" w:history="1">
              <w:r w:rsidRPr="00BA7581">
                <w:rPr>
                  <w:rStyle w:val="Hyperlink"/>
                </w:rPr>
                <w:t>Microsoft corporate requirements</w:t>
              </w:r>
            </w:hyperlink>
            <w:r w:rsidRPr="00BA7581">
              <w:t xml:space="preserve">? </w:t>
            </w:r>
          </w:p>
          <w:p w14:paraId="462189A6" w14:textId="77777777" w:rsidR="005D1AA0" w:rsidRPr="0078157A" w:rsidRDefault="005D1AA0">
            <w:pPr>
              <w:spacing w:before="120"/>
            </w:pPr>
            <w:r w:rsidRPr="00A464DA">
              <w:t xml:space="preserve">If no: Create fictitious names per the guidelines.  Document the names and add the name and location of the document in the column to the right. </w:t>
            </w:r>
          </w:p>
        </w:tc>
        <w:sdt>
          <w:sdtPr>
            <w:rPr>
              <w:rFonts w:cstheme="minorHAnsi"/>
            </w:rPr>
            <w:id w:val="-476843545"/>
            <w15:color w:val="FF6600"/>
            <w14:checkbox>
              <w14:checked w14:val="1"/>
              <w14:checkedState w14:val="2612" w14:font="Microsoft JhengHei Light"/>
              <w14:uncheckedState w14:val="2610" w14:font="Microsoft JhengHei Light"/>
            </w14:checkbox>
          </w:sdtPr>
          <w:sdtEndPr/>
          <w:sdtContent>
            <w:tc>
              <w:tcPr>
                <w:tcW w:w="720" w:type="dxa"/>
              </w:tcPr>
              <w:p w14:paraId="0FAA867D" w14:textId="41DD5E08"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15421363"/>
            <w15:color w:val="FF6600"/>
            <w14:checkbox>
              <w14:checked w14:val="0"/>
              <w14:checkedState w14:val="2612" w14:font="Microsoft JhengHei Light"/>
              <w14:uncheckedState w14:val="2610" w14:font="Microsoft JhengHei Light"/>
            </w14:checkbox>
          </w:sdtPr>
          <w:sdtEndPr/>
          <w:sdtContent>
            <w:tc>
              <w:tcPr>
                <w:tcW w:w="720" w:type="dxa"/>
              </w:tcPr>
              <w:p w14:paraId="1BF63371"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9589092"/>
            <w15:color w:val="FF6600"/>
            <w14:checkbox>
              <w14:checked w14:val="0"/>
              <w14:checkedState w14:val="2612" w14:font="Microsoft JhengHei Light"/>
              <w14:uncheckedState w14:val="2610" w14:font="Microsoft JhengHei Light"/>
            </w14:checkbox>
          </w:sdtPr>
          <w:sdtEndPr/>
          <w:sdtContent>
            <w:tc>
              <w:tcPr>
                <w:tcW w:w="2070" w:type="dxa"/>
              </w:tcPr>
              <w:p w14:paraId="4F203B36"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461286" w:rsidRPr="0078157A" w14:paraId="5957A868" w14:textId="77777777" w:rsidTr="2B3BD5DC">
        <w:trPr>
          <w:cantSplit/>
        </w:trPr>
        <w:tc>
          <w:tcPr>
            <w:tcW w:w="445" w:type="dxa"/>
          </w:tcPr>
          <w:p w14:paraId="7C607110" w14:textId="77777777" w:rsidR="00461286" w:rsidRPr="00BA7581" w:rsidRDefault="00461286">
            <w:r>
              <w:t>8.</w:t>
            </w:r>
          </w:p>
        </w:tc>
        <w:tc>
          <w:tcPr>
            <w:tcW w:w="10170" w:type="dxa"/>
          </w:tcPr>
          <w:p w14:paraId="1ADE7318" w14:textId="77777777" w:rsidR="00461286" w:rsidRPr="00BA7581" w:rsidRDefault="00B34D1E">
            <w:r>
              <w:rPr>
                <w:rFonts w:ascii="Segoe UI" w:hAnsi="Segoe UI" w:cs="Segoe UI"/>
                <w:sz w:val="20"/>
                <w:szCs w:val="20"/>
              </w:rPr>
              <w:t>Have</w:t>
            </w:r>
            <w:r w:rsidR="00461286">
              <w:rPr>
                <w:rFonts w:ascii="Segoe UI" w:hAnsi="Segoe UI" w:cs="Segoe UI"/>
                <w:sz w:val="20"/>
                <w:szCs w:val="20"/>
              </w:rPr>
              <w:t xml:space="preserve"> you read the ‘Create inclusive video’ and ‘Create inclusive Office files’ documents in the</w:t>
            </w:r>
            <w:r w:rsidR="00461286" w:rsidRPr="00940950">
              <w:t xml:space="preserve"> </w:t>
            </w:r>
            <w:hyperlink r:id="rId39"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w:t>
            </w:r>
            <w:r w:rsidR="00461286">
              <w:rPr>
                <w:rStyle w:val="Hyperlink"/>
                <w:color w:val="auto"/>
                <w:u w:val="none"/>
              </w:rPr>
              <w:t xml:space="preserve"> additional </w:t>
            </w:r>
            <w:r>
              <w:rPr>
                <w:rStyle w:val="Hyperlink"/>
                <w:color w:val="auto"/>
                <w:u w:val="none"/>
              </w:rPr>
              <w:t>global readiness</w:t>
            </w:r>
            <w:r w:rsidR="00461286">
              <w:rPr>
                <w:rStyle w:val="Hyperlink"/>
                <w:color w:val="auto"/>
                <w:u w:val="none"/>
              </w:rPr>
              <w:t xml:space="preserve"> requirements?</w:t>
            </w:r>
          </w:p>
        </w:tc>
        <w:sdt>
          <w:sdtPr>
            <w:rPr>
              <w:rFonts w:cstheme="minorHAnsi"/>
            </w:rPr>
            <w:id w:val="1112094101"/>
            <w15:color w:val="FF6600"/>
            <w14:checkbox>
              <w14:checked w14:val="1"/>
              <w14:checkedState w14:val="2612" w14:font="Microsoft JhengHei Light"/>
              <w14:uncheckedState w14:val="2610" w14:font="Microsoft JhengHei Light"/>
            </w14:checkbox>
          </w:sdtPr>
          <w:sdtEndPr/>
          <w:sdtContent>
            <w:tc>
              <w:tcPr>
                <w:tcW w:w="720" w:type="dxa"/>
              </w:tcPr>
              <w:p w14:paraId="62F211FE" w14:textId="4D12719E"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9410132"/>
            <w15:color w:val="FF6600"/>
            <w14:checkbox>
              <w14:checked w14:val="0"/>
              <w14:checkedState w14:val="2612" w14:font="Microsoft JhengHei Light"/>
              <w14:uncheckedState w14:val="2610" w14:font="Microsoft JhengHei Light"/>
            </w14:checkbox>
          </w:sdtPr>
          <w:sdtEndPr/>
          <w:sdtContent>
            <w:tc>
              <w:tcPr>
                <w:tcW w:w="720" w:type="dxa"/>
              </w:tcPr>
              <w:p w14:paraId="7BA938E7"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01560177"/>
            <w15:color w:val="FF6600"/>
            <w14:checkbox>
              <w14:checked w14:val="0"/>
              <w14:checkedState w14:val="2612" w14:font="Microsoft JhengHei Light"/>
              <w14:uncheckedState w14:val="2610" w14:font="Microsoft JhengHei Light"/>
            </w14:checkbox>
          </w:sdtPr>
          <w:sdtEndPr/>
          <w:sdtContent>
            <w:tc>
              <w:tcPr>
                <w:tcW w:w="2070" w:type="dxa"/>
              </w:tcPr>
              <w:p w14:paraId="25F8EAE2" w14:textId="77777777" w:rsidR="00461286" w:rsidRDefault="00B34D1E" w:rsidP="00EE6A91">
                <w:pPr>
                  <w:jc w:val="center"/>
                  <w:rPr>
                    <w:rFonts w:cstheme="minorHAnsi"/>
                  </w:rPr>
                </w:pPr>
                <w:r>
                  <w:rPr>
                    <w:rFonts w:ascii="Microsoft JhengHei Light" w:eastAsia="Microsoft JhengHei Light" w:hAnsi="Microsoft JhengHei Light" w:cstheme="minorHAnsi" w:hint="eastAsia"/>
                  </w:rPr>
                  <w:t>☐</w:t>
                </w:r>
              </w:p>
            </w:tc>
          </w:sdtContent>
        </w:sdt>
      </w:tr>
    </w:tbl>
    <w:p w14:paraId="12E4827D" w14:textId="77777777" w:rsidR="006F0DC5" w:rsidRPr="00A464DA" w:rsidRDefault="006F0DC5" w:rsidP="006F0DC5">
      <w:pPr>
        <w:rPr>
          <w:b/>
        </w:rPr>
      </w:pPr>
      <w:bookmarkStart w:id="14" w:name="_Toc471288493"/>
    </w:p>
    <w:p w14:paraId="636EADAE" w14:textId="77777777" w:rsidR="006F0DC5" w:rsidRDefault="006F0DC5" w:rsidP="006F0DC5"/>
    <w:p w14:paraId="2809D5DD" w14:textId="77777777" w:rsidR="006F0DC5" w:rsidRDefault="006F0DC5" w:rsidP="00F66966">
      <w:pPr>
        <w:pStyle w:val="MLXHeading1"/>
      </w:pPr>
      <w:bookmarkStart w:id="15" w:name="_Toc514186930"/>
      <w:r w:rsidRPr="006D567E">
        <w:t>Sign off</w:t>
      </w:r>
      <w:bookmarkEnd w:id="15"/>
    </w:p>
    <w:p w14:paraId="1C5E371C" w14:textId="77777777" w:rsidR="006F0DC5" w:rsidRDefault="006F0DC5" w:rsidP="006F0DC5">
      <w:pPr>
        <w:textAlignment w:val="baseline"/>
        <w:rPr>
          <w:rFonts w:ascii="Segoe UI" w:hAnsi="Segoe UI" w:cs="Segoe UI"/>
          <w:sz w:val="12"/>
          <w:szCs w:val="12"/>
        </w:rPr>
      </w:pPr>
      <w:r>
        <w:rPr>
          <w:color w:val="000000"/>
        </w:rPr>
        <w:t xml:space="preserve">As the content owner, I sign off that all the information in this document is </w:t>
      </w:r>
      <w:r w:rsidR="002833EE">
        <w:rPr>
          <w:color w:val="000000"/>
        </w:rPr>
        <w:t>accurate</w:t>
      </w:r>
      <w:r>
        <w:rPr>
          <w:color w:val="000000"/>
        </w:rPr>
        <w:t xml:space="preserve"> and that all components in my product meet the requirements presented </w:t>
      </w:r>
      <w:r w:rsidR="006456C9">
        <w:rPr>
          <w:color w:val="000000"/>
        </w:rPr>
        <w:t xml:space="preserve">in the checklist OR I have received </w:t>
      </w:r>
      <w:r w:rsidR="002833EE">
        <w:rPr>
          <w:color w:val="000000"/>
        </w:rPr>
        <w:t xml:space="preserve">and submitted documented permission OR have </w:t>
      </w:r>
      <w:r w:rsidR="006456C9">
        <w:rPr>
          <w:color w:val="000000"/>
        </w:rPr>
        <w:t>an exception from the</w:t>
      </w:r>
      <w:r w:rsidR="002833EE">
        <w:rPr>
          <w:color w:val="000000"/>
        </w:rPr>
        <w:t xml:space="preserve"> WWL</w:t>
      </w:r>
      <w:r w:rsidR="006456C9">
        <w:rPr>
          <w:color w:val="000000"/>
        </w:rPr>
        <w:t xml:space="preserve"> </w:t>
      </w:r>
      <w:r w:rsidR="002833EE">
        <w:rPr>
          <w:color w:val="000000"/>
        </w:rPr>
        <w:t>C</w:t>
      </w:r>
      <w:r w:rsidR="006456C9">
        <w:rPr>
          <w:color w:val="000000"/>
        </w:rPr>
        <w:t>ompliance team.</w:t>
      </w:r>
      <w:r>
        <w:rPr>
          <w:color w:val="000000"/>
        </w:rPr>
        <w:t xml:space="preserve"> </w:t>
      </w:r>
    </w:p>
    <w:tbl>
      <w:tblPr>
        <w:tblStyle w:val="TableGrid"/>
        <w:tblW w:w="0" w:type="auto"/>
        <w:tblLook w:val="04A0" w:firstRow="1" w:lastRow="0" w:firstColumn="1" w:lastColumn="0" w:noHBand="0" w:noVBand="1"/>
      </w:tblPr>
      <w:tblGrid>
        <w:gridCol w:w="2954"/>
        <w:gridCol w:w="2845"/>
        <w:gridCol w:w="3005"/>
        <w:gridCol w:w="2846"/>
        <w:gridCol w:w="2740"/>
      </w:tblGrid>
      <w:tr w:rsidR="00F50E61" w:rsidRPr="003B49E7" w14:paraId="2046F640" w14:textId="77777777" w:rsidTr="00F50E61">
        <w:sdt>
          <w:sdtPr>
            <w:rPr>
              <w:rFonts w:ascii="Segoe UI" w:hAnsi="Segoe UI" w:cs="Segoe UI"/>
              <w:color w:val="000000"/>
              <w:sz w:val="28"/>
            </w:rPr>
            <w:id w:val="-649597827"/>
            <w:placeholder>
              <w:docPart w:val="DefaultPlaceholder_-1854013440"/>
            </w:placeholder>
          </w:sdtPr>
          <w:sdtEndPr/>
          <w:sdtContent>
            <w:tc>
              <w:tcPr>
                <w:tcW w:w="2954" w:type="dxa"/>
              </w:tcPr>
              <w:p w14:paraId="6574ED02" w14:textId="08B24579" w:rsidR="00F50E61" w:rsidRPr="003B49E7" w:rsidRDefault="00FC7BE1" w:rsidP="006F0DC5">
                <w:pPr>
                  <w:textAlignment w:val="baseline"/>
                  <w:rPr>
                    <w:rFonts w:ascii="Segoe UI" w:hAnsi="Segoe UI" w:cs="Segoe UI"/>
                    <w:color w:val="000000"/>
                    <w:sz w:val="28"/>
                  </w:rPr>
                </w:pPr>
                <w:r>
                  <w:rPr>
                    <w:rFonts w:ascii="Segoe UI" w:hAnsi="Segoe UI" w:cs="Segoe UI"/>
                    <w:color w:val="000000"/>
                    <w:sz w:val="28"/>
                  </w:rPr>
                  <w:t>J</w:t>
                </w:r>
                <w:r>
                  <w:rPr>
                    <w:color w:val="000000"/>
                    <w:sz w:val="28"/>
                  </w:rPr>
                  <w:t>ay Stulo</w:t>
                </w:r>
              </w:p>
            </w:tc>
          </w:sdtContent>
        </w:sdt>
        <w:sdt>
          <w:sdtPr>
            <w:rPr>
              <w:rFonts w:ascii="Segoe UI" w:hAnsi="Segoe UI" w:cs="Segoe UI"/>
              <w:color w:val="000000"/>
              <w:sz w:val="28"/>
            </w:rPr>
            <w:id w:val="737904860"/>
            <w:placeholder>
              <w:docPart w:val="DefaultPlaceholder_-1854013438"/>
            </w:placeholder>
            <w:date w:fullDate="2018-08-27T00:00:00Z">
              <w:dateFormat w:val="M/d/yyyy"/>
              <w:lid w:val="en-US"/>
              <w:storeMappedDataAs w:val="dateTime"/>
              <w:calendar w:val="gregorian"/>
            </w:date>
          </w:sdtPr>
          <w:sdtEndPr/>
          <w:sdtContent>
            <w:tc>
              <w:tcPr>
                <w:tcW w:w="2845" w:type="dxa"/>
              </w:tcPr>
              <w:p w14:paraId="51B55CA3" w14:textId="54BB3C6D" w:rsidR="00F50E61" w:rsidRPr="003B49E7" w:rsidRDefault="00F24083" w:rsidP="006F0DC5">
                <w:pPr>
                  <w:textAlignment w:val="baseline"/>
                  <w:rPr>
                    <w:rFonts w:ascii="Segoe UI" w:hAnsi="Segoe UI" w:cs="Segoe UI"/>
                    <w:color w:val="000000"/>
                    <w:sz w:val="28"/>
                  </w:rPr>
                </w:pPr>
                <w:r>
                  <w:rPr>
                    <w:rFonts w:ascii="Segoe UI" w:hAnsi="Segoe UI" w:cs="Segoe UI"/>
                    <w:color w:val="000000"/>
                    <w:sz w:val="28"/>
                  </w:rPr>
                  <w:t>8/27/2018</w:t>
                </w:r>
              </w:p>
            </w:tc>
          </w:sdtContent>
        </w:sdt>
        <w:sdt>
          <w:sdtPr>
            <w:rPr>
              <w:rFonts w:ascii="Segoe UI" w:hAnsi="Segoe UI" w:cs="Segoe UI"/>
              <w:color w:val="000000"/>
              <w:sz w:val="28"/>
            </w:rPr>
            <w:id w:val="2053876744"/>
            <w:placeholder>
              <w:docPart w:val="DefaultPlaceholder_-1854013440"/>
            </w:placeholder>
          </w:sdtPr>
          <w:sdtEndPr/>
          <w:sdtContent>
            <w:tc>
              <w:tcPr>
                <w:tcW w:w="3005" w:type="dxa"/>
              </w:tcPr>
              <w:p w14:paraId="35AFBD2C" w14:textId="77777777" w:rsidR="00F50E61" w:rsidRPr="003B49E7" w:rsidRDefault="00F206F7" w:rsidP="006F0DC5">
                <w:pPr>
                  <w:textAlignment w:val="baseline"/>
                  <w:rPr>
                    <w:rFonts w:ascii="Segoe UI" w:hAnsi="Segoe UI" w:cs="Segoe UI"/>
                    <w:color w:val="000000"/>
                    <w:sz w:val="28"/>
                  </w:rPr>
                </w:pPr>
                <w:r w:rsidRPr="003B49E7">
                  <w:rPr>
                    <w:rFonts w:ascii="Segoe UI" w:hAnsi="Segoe UI" w:cs="Segoe UI"/>
                    <w:color w:val="000000"/>
                    <w:sz w:val="28"/>
                  </w:rPr>
                  <w:t>Enter name and alias</w:t>
                </w:r>
              </w:p>
            </w:tc>
          </w:sdtContent>
        </w:sdt>
        <w:sdt>
          <w:sdtPr>
            <w:rPr>
              <w:rFonts w:ascii="Segoe UI" w:hAnsi="Segoe UI" w:cs="Segoe UI"/>
              <w:sz w:val="28"/>
            </w:rPr>
            <w:id w:val="-822354284"/>
            <w:placeholder>
              <w:docPart w:val="DefaultPlaceholder_-1854013438"/>
            </w:placeholder>
            <w:showingPlcHdr/>
            <w:date>
              <w:dateFormat w:val="M/d/yyyy"/>
              <w:lid w:val="en-US"/>
              <w:storeMappedDataAs w:val="dateTime"/>
              <w:calendar w:val="gregorian"/>
            </w:date>
          </w:sdtPr>
          <w:sdtEndPr/>
          <w:sdtContent>
            <w:tc>
              <w:tcPr>
                <w:tcW w:w="2846" w:type="dxa"/>
              </w:tcPr>
              <w:p w14:paraId="31F9004D"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Click or tap to enter a date.</w:t>
                </w:r>
              </w:p>
            </w:tc>
          </w:sdtContent>
        </w:sdt>
        <w:sdt>
          <w:sdtPr>
            <w:rPr>
              <w:rFonts w:ascii="Segoe UI" w:hAnsi="Segoe UI" w:cs="Segoe UI"/>
              <w:sz w:val="28"/>
            </w:rPr>
            <w:alias w:val="Compliance Status"/>
            <w:tag w:val="Compliance Status"/>
            <w:id w:val="-879013461"/>
            <w:placeholder>
              <w:docPart w:val="DefaultPlaceholder_-1854013439"/>
            </w:placeholder>
            <w:showingPlcHdr/>
            <w:comboBox>
              <w:listItem w:value="Content submiited."/>
              <w:listItem w:displayText="Reviewed passed" w:value="Reviewed passed"/>
              <w:listItem w:displayText="Reviewed returned" w:value="Reviewed returned"/>
            </w:comboBox>
          </w:sdtPr>
          <w:sdtEndPr/>
          <w:sdtContent>
            <w:tc>
              <w:tcPr>
                <w:tcW w:w="2740" w:type="dxa"/>
              </w:tcPr>
              <w:p w14:paraId="388D501B"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Choose an item.</w:t>
                </w:r>
              </w:p>
            </w:tc>
          </w:sdtContent>
        </w:sdt>
      </w:tr>
      <w:tr w:rsidR="00F50E61" w:rsidRPr="003B49E7" w14:paraId="3A3BE6B1" w14:textId="77777777" w:rsidTr="00F50E61">
        <w:tc>
          <w:tcPr>
            <w:tcW w:w="2954" w:type="dxa"/>
          </w:tcPr>
          <w:p w14:paraId="5D61B1F1"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Signature</w:t>
            </w:r>
          </w:p>
        </w:tc>
        <w:tc>
          <w:tcPr>
            <w:tcW w:w="2845" w:type="dxa"/>
          </w:tcPr>
          <w:p w14:paraId="07F4495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3005" w:type="dxa"/>
          </w:tcPr>
          <w:p w14:paraId="41AE397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reviewer</w:t>
            </w:r>
          </w:p>
        </w:tc>
        <w:tc>
          <w:tcPr>
            <w:tcW w:w="2846" w:type="dxa"/>
          </w:tcPr>
          <w:p w14:paraId="53DF602C"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2740" w:type="dxa"/>
          </w:tcPr>
          <w:p w14:paraId="3B795EF0"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status</w:t>
            </w:r>
          </w:p>
        </w:tc>
      </w:tr>
    </w:tbl>
    <w:p w14:paraId="270DF569" w14:textId="77777777" w:rsidR="00BB1D6E" w:rsidRPr="003B49E7" w:rsidRDefault="00BB1D6E" w:rsidP="006F0DC5">
      <w:pPr>
        <w:textAlignment w:val="baseline"/>
        <w:rPr>
          <w:rFonts w:ascii="Segoe UI" w:hAnsi="Segoe UI" w:cs="Segoe UI"/>
          <w:color w:val="000000"/>
          <w:sz w:val="28"/>
        </w:rPr>
      </w:pPr>
    </w:p>
    <w:p w14:paraId="5D8C8034" w14:textId="77777777" w:rsidR="006F0DC5" w:rsidRPr="003B49E7" w:rsidRDefault="006F0DC5" w:rsidP="006F0DC5">
      <w:pPr>
        <w:textAlignment w:val="baseline"/>
        <w:rPr>
          <w:rFonts w:ascii="Segoe UI" w:hAnsi="Segoe UI" w:cs="Segoe UI"/>
          <w:sz w:val="16"/>
          <w:szCs w:val="12"/>
        </w:rPr>
      </w:pPr>
      <w:r w:rsidRPr="003B49E7">
        <w:rPr>
          <w:rFonts w:ascii="Segoe UI" w:hAnsi="Segoe UI" w:cs="Segoe UI"/>
          <w:color w:val="000000"/>
          <w:sz w:val="28"/>
        </w:rPr>
        <w:t>Signed</w:t>
      </w:r>
      <w:r w:rsidRPr="003B49E7">
        <w:rPr>
          <w:rFonts w:ascii="Segoe UI" w:hAnsi="Segoe UI" w:cs="Segoe UI"/>
          <w:sz w:val="28"/>
        </w:rPr>
        <w:t> </w:t>
      </w:r>
    </w:p>
    <w:p w14:paraId="721F3A88" w14:textId="77777777" w:rsidR="00D62787" w:rsidRPr="00D45F65" w:rsidRDefault="006F0DC5">
      <w:pPr>
        <w:textAlignment w:val="baseline"/>
        <w:rPr>
          <w:rFonts w:ascii="Segoe UI Semibold" w:eastAsiaTheme="majorEastAsia" w:hAnsi="Segoe UI Semibold" w:cs="Segoe UI Semibold"/>
          <w:color w:val="004B50"/>
          <w:spacing w:val="-8"/>
          <w:sz w:val="44"/>
          <w:szCs w:val="44"/>
        </w:rPr>
      </w:pPr>
      <w:r>
        <w:t>__________________</w:t>
      </w:r>
      <w:bookmarkEnd w:id="14"/>
      <w:r w:rsidR="00D62787">
        <w:br w:type="page"/>
      </w:r>
    </w:p>
    <w:p w14:paraId="331565F9" w14:textId="77777777" w:rsidR="000577EC" w:rsidRDefault="000577EC" w:rsidP="00F66966">
      <w:pPr>
        <w:pStyle w:val="MLXHeading1"/>
      </w:pPr>
      <w:bookmarkStart w:id="16" w:name="_Toc514186931"/>
      <w:r>
        <w:lastRenderedPageBreak/>
        <w:t>Appendix A: Permissions log</w:t>
      </w:r>
      <w:bookmarkEnd w:id="16"/>
    </w:p>
    <w:tbl>
      <w:tblPr>
        <w:tblStyle w:val="TableGrid"/>
        <w:tblW w:w="14013" w:type="dxa"/>
        <w:tblInd w:w="112" w:type="dxa"/>
        <w:tblLayout w:type="fixed"/>
        <w:tblLook w:val="04A0" w:firstRow="1" w:lastRow="0" w:firstColumn="1" w:lastColumn="0" w:noHBand="0" w:noVBand="1"/>
      </w:tblPr>
      <w:tblGrid>
        <w:gridCol w:w="2673"/>
        <w:gridCol w:w="2059"/>
        <w:gridCol w:w="3971"/>
        <w:gridCol w:w="2589"/>
        <w:gridCol w:w="2721"/>
      </w:tblGrid>
      <w:tr w:rsidR="005D1AA0" w14:paraId="114F9D5B" w14:textId="77777777" w:rsidTr="2B3BD5DC">
        <w:tc>
          <w:tcPr>
            <w:tcW w:w="2673" w:type="dxa"/>
            <w:shd w:val="clear" w:color="auto" w:fill="D83B01"/>
          </w:tcPr>
          <w:p w14:paraId="56F5D0F4" w14:textId="77777777" w:rsidR="005D1AA0" w:rsidRDefault="005D1AA0" w:rsidP="00565D1E">
            <w:pPr>
              <w:pStyle w:val="MLXTableheading"/>
            </w:pPr>
            <w:r>
              <w:t>Describe content asset</w:t>
            </w:r>
          </w:p>
        </w:tc>
        <w:tc>
          <w:tcPr>
            <w:tcW w:w="2059" w:type="dxa"/>
            <w:shd w:val="clear" w:color="auto" w:fill="D83B01"/>
          </w:tcPr>
          <w:p w14:paraId="2F5E1621" w14:textId="77777777" w:rsidR="005D1AA0" w:rsidRDefault="005D1AA0" w:rsidP="00565D1E">
            <w:pPr>
              <w:pStyle w:val="MLXTableheading"/>
            </w:pPr>
            <w:r>
              <w:t xml:space="preserve">License or Global Readiness topic? </w:t>
            </w:r>
            <w:r w:rsidR="00EE29BC">
              <w:br/>
            </w:r>
            <w:r>
              <w:t>(Can be both)</w:t>
            </w:r>
          </w:p>
        </w:tc>
        <w:tc>
          <w:tcPr>
            <w:tcW w:w="3971" w:type="dxa"/>
            <w:shd w:val="clear" w:color="auto" w:fill="D83B01"/>
          </w:tcPr>
          <w:p w14:paraId="4783C2A2" w14:textId="77777777" w:rsidR="005D1AA0" w:rsidRDefault="005D1AA0" w:rsidP="00565D1E">
            <w:pPr>
              <w:pStyle w:val="MLXTableheading"/>
            </w:pPr>
            <w:r>
              <w:t>Where will we find it in the content (File, page, and location)</w:t>
            </w:r>
          </w:p>
        </w:tc>
        <w:tc>
          <w:tcPr>
            <w:tcW w:w="2589" w:type="dxa"/>
            <w:shd w:val="clear" w:color="auto" w:fill="D83B01"/>
          </w:tcPr>
          <w:p w14:paraId="24CEA81B" w14:textId="77777777" w:rsidR="005D1AA0" w:rsidRDefault="005D1AA0" w:rsidP="00565D1E">
            <w:pPr>
              <w:pStyle w:val="MLXTableheading"/>
            </w:pPr>
            <w:r>
              <w:t>Where is the permission doc filed (Filename and location)</w:t>
            </w:r>
          </w:p>
        </w:tc>
        <w:tc>
          <w:tcPr>
            <w:tcW w:w="2721" w:type="dxa"/>
            <w:shd w:val="clear" w:color="auto" w:fill="D83B01"/>
          </w:tcPr>
          <w:p w14:paraId="2713D2D3" w14:textId="77777777" w:rsidR="005D1AA0" w:rsidRPr="00541247" w:rsidRDefault="005D1AA0" w:rsidP="00565D1E">
            <w:pPr>
              <w:pStyle w:val="MLXTableheading"/>
            </w:pPr>
            <w:r w:rsidRPr="00541247">
              <w:t>Approved</w:t>
            </w:r>
          </w:p>
          <w:p w14:paraId="3E8BB947" w14:textId="77777777" w:rsidR="005D1AA0" w:rsidRPr="005D1AA0" w:rsidRDefault="005D1AA0" w:rsidP="00565D1E">
            <w:pPr>
              <w:pStyle w:val="MLXTableheading"/>
            </w:pPr>
            <w:r w:rsidRPr="00541247">
              <w:t>Compliance team only</w:t>
            </w:r>
          </w:p>
        </w:tc>
      </w:tr>
      <w:tr w:rsidR="00541247" w14:paraId="29EE54AA" w14:textId="77777777" w:rsidTr="2B3BD5DC">
        <w:sdt>
          <w:sdtPr>
            <w:rPr>
              <w:rStyle w:val="MLXBodycopyChar"/>
              <w:i/>
            </w:rPr>
            <w:alias w:val="Content description"/>
            <w:tag w:val="Content description"/>
            <w:id w:val="-1950153453"/>
            <w:placeholder>
              <w:docPart w:val="44A6567AB2A842C4A54331296B6731F5"/>
            </w:placeholder>
            <w15:color w:val="339966"/>
            <w:text w:multiLine="1"/>
          </w:sdtPr>
          <w:sdtEndPr>
            <w:rPr>
              <w:rStyle w:val="DefaultParagraphFont"/>
              <w:i w:val="0"/>
            </w:rPr>
          </w:sdtEndPr>
          <w:sdtContent>
            <w:tc>
              <w:tcPr>
                <w:tcW w:w="2673" w:type="dxa"/>
                <w:shd w:val="clear" w:color="auto" w:fill="E2EFD9" w:themeFill="accent6" w:themeFillTint="33"/>
              </w:tcPr>
              <w:p w14:paraId="36546741" w14:textId="77777777" w:rsidR="005D1AA0" w:rsidRDefault="007448AE" w:rsidP="00565D1E">
                <w:pPr>
                  <w:pStyle w:val="MLXTablebody"/>
                </w:pPr>
                <w:r w:rsidRPr="007448AE">
                  <w:rPr>
                    <w:rStyle w:val="MLXBodycopyChar"/>
                    <w:i/>
                  </w:rPr>
                  <w:t>EXAMPLE Photo of beach scene with people in swim suites in front of Waikiki Hilton sign.</w:t>
                </w:r>
              </w:p>
            </w:tc>
          </w:sdtContent>
        </w:sdt>
        <w:tc>
          <w:tcPr>
            <w:tcW w:w="2059" w:type="dxa"/>
            <w:shd w:val="clear" w:color="auto" w:fill="E2EFD9" w:themeFill="accent6" w:themeFillTint="33"/>
          </w:tcPr>
          <w:p w14:paraId="5F09EF1F" w14:textId="77777777" w:rsidR="005D1AA0" w:rsidRDefault="00042318" w:rsidP="00565D1E">
            <w:pPr>
              <w:pStyle w:val="MLXTablebody"/>
            </w:pPr>
            <w:sdt>
              <w:sdtPr>
                <w:rPr>
                  <w:rFonts w:cstheme="minorHAnsi"/>
                </w:rPr>
                <w:id w:val="1488139035"/>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Licensing</w:t>
            </w:r>
          </w:p>
          <w:p w14:paraId="1B274F2E" w14:textId="77777777" w:rsidR="005D1AA0" w:rsidRDefault="00042318" w:rsidP="00565D1E">
            <w:pPr>
              <w:pStyle w:val="MLXTablebody"/>
            </w:pPr>
            <w:sdt>
              <w:sdtPr>
                <w:rPr>
                  <w:rFonts w:cstheme="minorHAnsi"/>
                </w:rPr>
                <w:id w:val="908188131"/>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Global Readiness</w:t>
            </w:r>
          </w:p>
        </w:tc>
        <w:tc>
          <w:tcPr>
            <w:tcW w:w="3971" w:type="dxa"/>
            <w:shd w:val="clear" w:color="auto" w:fill="E2EFD9" w:themeFill="accent6" w:themeFillTint="33"/>
          </w:tcPr>
          <w:p w14:paraId="4E156629" w14:textId="77777777" w:rsidR="005D1AA0" w:rsidRDefault="005D1AA0" w:rsidP="00565D1E">
            <w:pPr>
              <w:pStyle w:val="MLXTablebody"/>
            </w:pPr>
            <w:r w:rsidRPr="00541247">
              <w:rPr>
                <w:b/>
              </w:rPr>
              <w:t>Filename</w:t>
            </w:r>
            <w:r>
              <w:t xml:space="preserve">: </w:t>
            </w:r>
            <w:sdt>
              <w:sdtPr>
                <w:rPr>
                  <w:rStyle w:val="MLXBodycopyChar"/>
                  <w:i/>
                </w:rPr>
                <w:alias w:val="Filename"/>
                <w:tag w:val="Filename"/>
                <w:id w:val="1992372602"/>
                <w:lock w:val="sdtLocked"/>
                <w:placeholder>
                  <w:docPart w:val="DefaultPlaceholder_-1854013440"/>
                </w:placeholder>
                <w15:color w:val="339966"/>
                <w:text/>
              </w:sdtPr>
              <w:sdtEndPr>
                <w:rPr>
                  <w:rStyle w:val="DefaultParagraphFont"/>
                  <w:i w:val="0"/>
                </w:rPr>
              </w:sdtEndPr>
              <w:sdtContent>
                <w:r w:rsidR="00541247">
                  <w:rPr>
                    <w:rStyle w:val="MLXBodycopyChar"/>
                    <w:i/>
                  </w:rPr>
                  <w:t>Module 2.pptx</w:t>
                </w:r>
              </w:sdtContent>
            </w:sdt>
          </w:p>
          <w:p w14:paraId="25FD138E" w14:textId="77777777" w:rsidR="00541247" w:rsidRDefault="005D1AA0" w:rsidP="00565D1E">
            <w:pPr>
              <w:pStyle w:val="MLXTablebody"/>
            </w:pPr>
            <w:r w:rsidRPr="00541247">
              <w:t xml:space="preserve">Page/slide/worksheet </w:t>
            </w:r>
            <w:proofErr w:type="gramStart"/>
            <w:r w:rsidRPr="00541247">
              <w:t>location</w:t>
            </w:r>
            <w:r>
              <w:t>:</w:t>
            </w:r>
            <w:r w:rsidR="00541247">
              <w:t>Slide</w:t>
            </w:r>
            <w:proofErr w:type="gramEnd"/>
            <w:r w:rsidR="00541247">
              <w:t xml:space="preserve"> 34</w:t>
            </w:r>
          </w:p>
          <w:p w14:paraId="78E3EE32" w14:textId="77777777" w:rsidR="005D1AA0" w:rsidRDefault="005D1AA0" w:rsidP="00565D1E">
            <w:pPr>
              <w:pStyle w:val="MLXTablebody"/>
            </w:pPr>
            <w:r w:rsidRPr="2B3BD5DC">
              <w:rPr>
                <w:b/>
              </w:rPr>
              <w:t>File location</w:t>
            </w:r>
            <w:r>
              <w:t>:</w:t>
            </w:r>
            <w:r w:rsidR="00541247">
              <w:t xml:space="preserve"> $/ILT/Courses/ENG/90001A/Source/Powerpnt/ </w:t>
            </w:r>
          </w:p>
        </w:tc>
        <w:tc>
          <w:tcPr>
            <w:tcW w:w="2589" w:type="dxa"/>
            <w:shd w:val="clear" w:color="auto" w:fill="E2EFD9" w:themeFill="accent6" w:themeFillTint="33"/>
          </w:tcPr>
          <w:p w14:paraId="5B35FC88" w14:textId="77777777" w:rsidR="005D1AA0" w:rsidRDefault="005D1AA0" w:rsidP="00565D1E">
            <w:pPr>
              <w:pStyle w:val="MLXTablebody"/>
            </w:pPr>
            <w:r w:rsidRPr="00541247">
              <w:rPr>
                <w:b/>
              </w:rPr>
              <w:t>Filename</w:t>
            </w:r>
            <w:r>
              <w:t>:</w:t>
            </w:r>
            <w:r w:rsidR="00541247">
              <w:t xml:space="preserve"> 90001A Hilton media release</w:t>
            </w:r>
            <w:r w:rsidR="00541247">
              <w:rPr>
                <w:rStyle w:val="MLXBodycopyChar"/>
                <w:i/>
              </w:rPr>
              <w:t xml:space="preserve"> </w:t>
            </w:r>
          </w:p>
          <w:p w14:paraId="4125DDB9" w14:textId="77777777" w:rsidR="005D1AA0" w:rsidRDefault="005D1AA0" w:rsidP="00565D1E">
            <w:pPr>
              <w:pStyle w:val="MLXTablebody"/>
            </w:pPr>
            <w:r w:rsidRPr="00541247">
              <w:rPr>
                <w:b/>
              </w:rPr>
              <w:t>File location</w:t>
            </w:r>
            <w:r>
              <w:t xml:space="preserve">: </w:t>
            </w:r>
            <w:r w:rsidR="00541247">
              <w:t>$/ILT/Courses/ENG/90001A/Compliance</w:t>
            </w:r>
          </w:p>
        </w:tc>
        <w:tc>
          <w:tcPr>
            <w:tcW w:w="2721" w:type="dxa"/>
            <w:shd w:val="clear" w:color="auto" w:fill="E2EFD9" w:themeFill="accent6" w:themeFillTint="33"/>
          </w:tcPr>
          <w:p w14:paraId="64B7E6C2" w14:textId="77777777" w:rsidR="005D1AA0" w:rsidRDefault="00042318" w:rsidP="00565D1E">
            <w:pPr>
              <w:pStyle w:val="MLXTablebody"/>
            </w:pPr>
            <w:sdt>
              <w:sdtPr>
                <w:rPr>
                  <w:rFonts w:cstheme="minorHAnsi"/>
                </w:rPr>
                <w:id w:val="-156148138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D1AA0">
              <w:t xml:space="preserve"> </w:t>
            </w:r>
            <w:r w:rsidR="005D1AA0" w:rsidRPr="00541247">
              <w:rPr>
                <w:b/>
              </w:rPr>
              <w:t xml:space="preserve">Reviewed by </w:t>
            </w:r>
            <w:sdt>
              <w:sdtPr>
                <w:id w:val="1196882897"/>
                <w:lock w:val="sdtLocked"/>
                <w:placeholder>
                  <w:docPart w:val="73582DB35F3F4B2E8E64B84EBABDE0E8"/>
                </w:placeholder>
                <w15:color w:val="FF0000"/>
                <w:text/>
              </w:sdtPr>
              <w:sdtEndPr/>
              <w:sdtContent>
                <w:r w:rsidR="005D1AA0" w:rsidRPr="005D1AA0">
                  <w:t>Enter alias</w:t>
                </w:r>
              </w:sdtContent>
            </w:sdt>
          </w:p>
          <w:p w14:paraId="7E1C9789" w14:textId="77777777" w:rsidR="005D1AA0" w:rsidRDefault="00042318" w:rsidP="00565D1E">
            <w:pPr>
              <w:pStyle w:val="MLXTablebody"/>
            </w:pPr>
            <w:sdt>
              <w:sdtPr>
                <w:rPr>
                  <w:rFonts w:cstheme="minorHAnsi"/>
                </w:rPr>
                <w:id w:val="156776404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D1AA0" w:rsidRPr="00541247">
              <w:rPr>
                <w:b/>
              </w:rPr>
              <w:t>Approved by</w:t>
            </w:r>
            <w:r w:rsidR="005A6844">
              <w:t xml:space="preserve"> </w:t>
            </w:r>
            <w:sdt>
              <w:sdtPr>
                <w:id w:val="654804850"/>
                <w:placeholder>
                  <w:docPart w:val="2BAE05673C6841BAB9FE7879AAAEF579"/>
                </w:placeholder>
                <w15:color w:val="FF0000"/>
                <w:text/>
              </w:sdtPr>
              <w:sdtEndPr/>
              <w:sdtContent>
                <w:r w:rsidR="005A6844" w:rsidRPr="005D1AA0">
                  <w:t>Enter alias</w:t>
                </w:r>
              </w:sdtContent>
            </w:sdt>
            <w:r w:rsidR="005D1AA0">
              <w:t xml:space="preserve"> </w:t>
            </w:r>
          </w:p>
        </w:tc>
      </w:tr>
      <w:tr w:rsidR="005A6844" w14:paraId="1B36F0F2" w14:textId="77777777" w:rsidTr="2B3BD5DC">
        <w:sdt>
          <w:sdtPr>
            <w:rPr>
              <w:rStyle w:val="MLXBodycopyChar"/>
              <w:i/>
            </w:rPr>
            <w:alias w:val="Content description"/>
            <w:tag w:val="Content description"/>
            <w:id w:val="-387729581"/>
            <w:placeholder>
              <w:docPart w:val="83E32A32BBBA429493911DE6E31267AA"/>
            </w:placeholder>
            <w15:color w:val="339966"/>
            <w:text w:multiLine="1"/>
          </w:sdtPr>
          <w:sdtEndPr>
            <w:rPr>
              <w:rStyle w:val="DefaultParagraphFont"/>
              <w:i w:val="0"/>
            </w:rPr>
          </w:sdtEndPr>
          <w:sdtContent>
            <w:tc>
              <w:tcPr>
                <w:tcW w:w="2673" w:type="dxa"/>
              </w:tcPr>
              <w:p w14:paraId="3732B4D5" w14:textId="77777777" w:rsidR="005A6844" w:rsidRDefault="005A6844" w:rsidP="00565D1E">
                <w:pPr>
                  <w:pStyle w:val="MLXTablebody"/>
                </w:pPr>
                <w:r w:rsidRPr="00EE29BC">
                  <w:rPr>
                    <w:rStyle w:val="MLXBodycopyChar"/>
                    <w:i/>
                  </w:rPr>
                  <w:t>Briefly describe content</w:t>
                </w:r>
              </w:p>
            </w:tc>
          </w:sdtContent>
        </w:sdt>
        <w:tc>
          <w:tcPr>
            <w:tcW w:w="2059" w:type="dxa"/>
          </w:tcPr>
          <w:p w14:paraId="2F501643" w14:textId="77777777" w:rsidR="005A6844" w:rsidRDefault="00042318" w:rsidP="00565D1E">
            <w:pPr>
              <w:pStyle w:val="MLXTablebody"/>
            </w:pPr>
            <w:sdt>
              <w:sdtPr>
                <w:rPr>
                  <w:rFonts w:cstheme="minorHAnsi"/>
                </w:rPr>
                <w:id w:val="140317674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2E72DBBD" w14:textId="77777777" w:rsidR="005A6844" w:rsidRDefault="00042318" w:rsidP="00565D1E">
            <w:pPr>
              <w:pStyle w:val="MLXTablebody"/>
            </w:pPr>
            <w:sdt>
              <w:sdtPr>
                <w:rPr>
                  <w:rFonts w:cstheme="minorHAnsi"/>
                </w:rPr>
                <w:id w:val="116342976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7649B82" w14:textId="77777777" w:rsidR="005A6844" w:rsidRDefault="005A6844" w:rsidP="00565D1E">
            <w:pPr>
              <w:pStyle w:val="MLXTablebody"/>
            </w:pPr>
            <w:r w:rsidRPr="00541247">
              <w:rPr>
                <w:b/>
              </w:rPr>
              <w:t>Filename</w:t>
            </w:r>
            <w:r>
              <w:t xml:space="preserve">: </w:t>
            </w:r>
            <w:sdt>
              <w:sdtPr>
                <w:rPr>
                  <w:rStyle w:val="MLXBodycopyChar"/>
                  <w:i/>
                </w:rPr>
                <w:alias w:val="Filename"/>
                <w:tag w:val="Filename"/>
                <w:id w:val="1654335730"/>
                <w:placeholder>
                  <w:docPart w:val="ADE1C45CCAD4446BBA14C5FF06832F88"/>
                </w:placeholder>
                <w15:color w:val="339966"/>
                <w:text/>
              </w:sdtPr>
              <w:sdtEndPr>
                <w:rPr>
                  <w:rStyle w:val="DefaultParagraphFont"/>
                  <w:i w:val="0"/>
                </w:rPr>
              </w:sdtEndPr>
              <w:sdtContent>
                <w:r w:rsidRPr="003B75C9">
                  <w:rPr>
                    <w:rStyle w:val="MLXBodycopyChar"/>
                    <w:i/>
                  </w:rPr>
                  <w:t>Type filename</w:t>
                </w:r>
              </w:sdtContent>
            </w:sdt>
          </w:p>
          <w:p w14:paraId="39AE8665" w14:textId="77777777" w:rsidR="005A6844" w:rsidRDefault="005A6844" w:rsidP="00565D1E">
            <w:pPr>
              <w:pStyle w:val="MLXTablebody"/>
            </w:pPr>
            <w:r w:rsidRPr="00541247">
              <w:t>Page/slide/worksheet location</w:t>
            </w:r>
            <w:r>
              <w:t xml:space="preserve">: </w:t>
            </w:r>
            <w:sdt>
              <w:sdtPr>
                <w:alias w:val="Location"/>
                <w:tag w:val="Location"/>
                <w:id w:val="357934211"/>
                <w:placeholder>
                  <w:docPart w:val="ADE1C45CCAD4446BBA14C5FF06832F88"/>
                </w:placeholder>
                <w15:color w:val="339966"/>
              </w:sdtPr>
              <w:sdtEndPr/>
              <w:sdtContent>
                <w:r w:rsidRPr="005A6844">
                  <w:rPr>
                    <w:i/>
                  </w:rPr>
                  <w:t>Type content’s</w:t>
                </w:r>
                <w:r w:rsidRPr="00EE29BC">
                  <w:t xml:space="preserve"> location</w:t>
                </w:r>
              </w:sdtContent>
            </w:sdt>
          </w:p>
          <w:p w14:paraId="7766A50F" w14:textId="77777777" w:rsidR="005A6844" w:rsidRDefault="005A6844" w:rsidP="00565D1E">
            <w:pPr>
              <w:pStyle w:val="MLXTablebody"/>
            </w:pPr>
            <w:r w:rsidRPr="00541247">
              <w:rPr>
                <w:b/>
              </w:rPr>
              <w:t>File location</w:t>
            </w:r>
            <w:r>
              <w:t xml:space="preserve">: </w:t>
            </w:r>
            <w:sdt>
              <w:sdtPr>
                <w:alias w:val="Location"/>
                <w:tag w:val="Location"/>
                <w:id w:val="-1886405765"/>
                <w:placeholder>
                  <w:docPart w:val="ADE1C45CCAD4446BBA14C5FF06832F88"/>
                </w:placeholder>
                <w15:color w:val="339966"/>
                <w:text/>
              </w:sdtPr>
              <w:sdtEndPr/>
              <w:sdtContent>
                <w:r w:rsidRPr="005A6844">
                  <w:t>Type file’s location</w:t>
                </w:r>
              </w:sdtContent>
            </w:sdt>
          </w:p>
        </w:tc>
        <w:tc>
          <w:tcPr>
            <w:tcW w:w="2589" w:type="dxa"/>
          </w:tcPr>
          <w:p w14:paraId="37D71E85" w14:textId="77777777" w:rsidR="005A6844" w:rsidRDefault="005A6844" w:rsidP="00565D1E">
            <w:pPr>
              <w:pStyle w:val="MLXTablebody"/>
            </w:pPr>
            <w:r w:rsidRPr="00541247">
              <w:rPr>
                <w:b/>
              </w:rPr>
              <w:t>Filename</w:t>
            </w:r>
            <w:r>
              <w:t>:</w:t>
            </w:r>
            <w:r w:rsidRPr="003B75C9">
              <w:rPr>
                <w:rStyle w:val="MLXBodycopyChar"/>
                <w:i/>
              </w:rPr>
              <w:t xml:space="preserve"> </w:t>
            </w:r>
            <w:sdt>
              <w:sdtPr>
                <w:rPr>
                  <w:rStyle w:val="MLXBodycopyChar"/>
                  <w:i/>
                </w:rPr>
                <w:alias w:val="Filename"/>
                <w:tag w:val="Filename"/>
                <w:id w:val="111952432"/>
                <w:placeholder>
                  <w:docPart w:val="EF8D78067D664A1E93B2FEEEF3F89A8A"/>
                </w:placeholder>
                <w15:color w:val="339966"/>
                <w:text/>
              </w:sdtPr>
              <w:sdtEndPr>
                <w:rPr>
                  <w:rStyle w:val="DefaultParagraphFont"/>
                  <w:i w:val="0"/>
                </w:rPr>
              </w:sdtEndPr>
              <w:sdtContent>
                <w:r w:rsidRPr="003B75C9">
                  <w:rPr>
                    <w:rStyle w:val="MLXBodycopyChar"/>
                    <w:i/>
                  </w:rPr>
                  <w:t>Type filename</w:t>
                </w:r>
              </w:sdtContent>
            </w:sdt>
          </w:p>
          <w:p w14:paraId="52BAA7B6" w14:textId="77777777" w:rsidR="005A6844" w:rsidRDefault="005A6844" w:rsidP="00565D1E">
            <w:pPr>
              <w:pStyle w:val="MLXTablebody"/>
            </w:pPr>
            <w:r w:rsidRPr="00541247">
              <w:rPr>
                <w:b/>
              </w:rPr>
              <w:t>File location</w:t>
            </w:r>
            <w:r>
              <w:t xml:space="preserve">: </w:t>
            </w:r>
            <w:sdt>
              <w:sdtPr>
                <w:alias w:val="Location"/>
                <w:tag w:val="Location"/>
                <w:id w:val="-2021394452"/>
                <w:placeholder>
                  <w:docPart w:val="FB909A4D43364C51B3F55C69F4D5DC7C"/>
                </w:placeholder>
                <w15:color w:val="339966"/>
                <w:text/>
              </w:sdtPr>
              <w:sdtEndPr/>
              <w:sdtContent>
                <w:r w:rsidRPr="00EE29BC">
                  <w:t>Type file’s location</w:t>
                </w:r>
              </w:sdtContent>
            </w:sdt>
          </w:p>
        </w:tc>
        <w:tc>
          <w:tcPr>
            <w:tcW w:w="2721" w:type="dxa"/>
          </w:tcPr>
          <w:p w14:paraId="5DC0D153" w14:textId="77777777" w:rsidR="005A6844" w:rsidRDefault="00042318" w:rsidP="00565D1E">
            <w:pPr>
              <w:pStyle w:val="MLXTablebody"/>
            </w:pPr>
            <w:sdt>
              <w:sdtPr>
                <w:rPr>
                  <w:rFonts w:cstheme="minorHAnsi"/>
                </w:rPr>
                <w:id w:val="-192973166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Reviewed</w:t>
            </w:r>
            <w:r w:rsidR="005A6844">
              <w:t xml:space="preserve"> by </w:t>
            </w:r>
            <w:sdt>
              <w:sdtPr>
                <w:id w:val="-820119021"/>
                <w:placeholder>
                  <w:docPart w:val="86B7DB1E8DBB49C6A62330421BC9E6DD"/>
                </w:placeholder>
                <w15:color w:val="FF0000"/>
                <w:text/>
              </w:sdtPr>
              <w:sdtEndPr/>
              <w:sdtContent>
                <w:r w:rsidR="005A6844" w:rsidRPr="005D1AA0">
                  <w:t>Enter alias</w:t>
                </w:r>
              </w:sdtContent>
            </w:sdt>
          </w:p>
          <w:p w14:paraId="492B3FAF" w14:textId="77777777" w:rsidR="005A6844" w:rsidRDefault="00042318" w:rsidP="00565D1E">
            <w:pPr>
              <w:pStyle w:val="MLXTablebody"/>
            </w:pPr>
            <w:sdt>
              <w:sdtPr>
                <w:rPr>
                  <w:rFonts w:cstheme="minorHAnsi"/>
                </w:rPr>
                <w:id w:val="29672506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Approved</w:t>
            </w:r>
            <w:r w:rsidR="005A6844">
              <w:t xml:space="preserve"> by </w:t>
            </w:r>
            <w:sdt>
              <w:sdtPr>
                <w:id w:val="-1463337239"/>
                <w:placeholder>
                  <w:docPart w:val="86B7DB1E8DBB49C6A62330421BC9E6DD"/>
                </w:placeholder>
                <w15:color w:val="FF0000"/>
                <w:text/>
              </w:sdtPr>
              <w:sdtEndPr/>
              <w:sdtContent>
                <w:r w:rsidR="005A6844" w:rsidRPr="005D1AA0">
                  <w:t>Enter alias</w:t>
                </w:r>
              </w:sdtContent>
            </w:sdt>
          </w:p>
        </w:tc>
      </w:tr>
      <w:tr w:rsidR="005A6844" w14:paraId="1FFECA5C" w14:textId="77777777" w:rsidTr="2B3BD5DC">
        <w:sdt>
          <w:sdtPr>
            <w:rPr>
              <w:rStyle w:val="MLXBodycopyChar"/>
              <w:i/>
            </w:rPr>
            <w:alias w:val="Content description"/>
            <w:tag w:val="Content description"/>
            <w:id w:val="-59182089"/>
            <w:placeholder>
              <w:docPart w:val="90D73304EE7C40959234A454FDB456EA"/>
            </w:placeholder>
            <w15:color w:val="339966"/>
            <w:text w:multiLine="1"/>
          </w:sdtPr>
          <w:sdtEndPr>
            <w:rPr>
              <w:rStyle w:val="DefaultParagraphFont"/>
              <w:i w:val="0"/>
            </w:rPr>
          </w:sdtEndPr>
          <w:sdtContent>
            <w:tc>
              <w:tcPr>
                <w:tcW w:w="2673" w:type="dxa"/>
              </w:tcPr>
              <w:p w14:paraId="25C63B9F" w14:textId="77777777" w:rsidR="005A6844" w:rsidRDefault="005A6844" w:rsidP="00565D1E">
                <w:pPr>
                  <w:pStyle w:val="MLXTablebody"/>
                </w:pPr>
                <w:r w:rsidRPr="00EE29BC">
                  <w:rPr>
                    <w:rStyle w:val="MLXBodycopyChar"/>
                    <w:i/>
                  </w:rPr>
                  <w:t>Briefly describe content</w:t>
                </w:r>
              </w:p>
            </w:tc>
          </w:sdtContent>
        </w:sdt>
        <w:tc>
          <w:tcPr>
            <w:tcW w:w="2059" w:type="dxa"/>
          </w:tcPr>
          <w:p w14:paraId="40EA1615" w14:textId="77777777" w:rsidR="005A6844" w:rsidRDefault="00042318" w:rsidP="00565D1E">
            <w:pPr>
              <w:pStyle w:val="MLXTablebody"/>
            </w:pPr>
            <w:sdt>
              <w:sdtPr>
                <w:rPr>
                  <w:rFonts w:cstheme="minorHAnsi"/>
                </w:rPr>
                <w:id w:val="-143720300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F5DFCDE" w14:textId="77777777" w:rsidR="005A6844" w:rsidRDefault="00042318" w:rsidP="00565D1E">
            <w:pPr>
              <w:pStyle w:val="MLXTablebody"/>
            </w:pPr>
            <w:sdt>
              <w:sdtPr>
                <w:rPr>
                  <w:rFonts w:cstheme="minorHAnsi"/>
                </w:rPr>
                <w:id w:val="-153772717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3BAB74E" w14:textId="77777777" w:rsidR="005A6844" w:rsidRDefault="005A6844" w:rsidP="00565D1E">
            <w:pPr>
              <w:pStyle w:val="MLXTablebody"/>
            </w:pPr>
            <w:r>
              <w:t xml:space="preserve">Filename: </w:t>
            </w:r>
            <w:sdt>
              <w:sdtPr>
                <w:rPr>
                  <w:rStyle w:val="MLXBodycopyChar"/>
                  <w:i/>
                </w:rPr>
                <w:alias w:val="Filename"/>
                <w:tag w:val="Filename"/>
                <w:id w:val="-1598252227"/>
                <w:placeholder>
                  <w:docPart w:val="A8211255CB524397856A1A5043622EA0"/>
                </w:placeholder>
                <w15:color w:val="339966"/>
                <w:text/>
              </w:sdtPr>
              <w:sdtEndPr>
                <w:rPr>
                  <w:rStyle w:val="DefaultParagraphFont"/>
                  <w:i w:val="0"/>
                </w:rPr>
              </w:sdtEndPr>
              <w:sdtContent>
                <w:r w:rsidRPr="003B75C9">
                  <w:rPr>
                    <w:rStyle w:val="MLXBodycopyChar"/>
                    <w:i/>
                  </w:rPr>
                  <w:t>Type filename</w:t>
                </w:r>
              </w:sdtContent>
            </w:sdt>
          </w:p>
          <w:p w14:paraId="2D16D91E" w14:textId="77777777" w:rsidR="005A6844" w:rsidRDefault="005A6844" w:rsidP="00565D1E">
            <w:pPr>
              <w:pStyle w:val="MLXTablebody"/>
            </w:pPr>
            <w:r>
              <w:t xml:space="preserve">Page/slide/worksheet location: </w:t>
            </w:r>
            <w:sdt>
              <w:sdtPr>
                <w:alias w:val="Location"/>
                <w:tag w:val="Location"/>
                <w:id w:val="-467824237"/>
                <w:placeholder>
                  <w:docPart w:val="A8211255CB524397856A1A5043622EA0"/>
                </w:placeholder>
                <w15:color w:val="339966"/>
              </w:sdtPr>
              <w:sdtEndPr/>
              <w:sdtContent>
                <w:r w:rsidRPr="005A6844">
                  <w:rPr>
                    <w:i/>
                  </w:rPr>
                  <w:t>Type content’s</w:t>
                </w:r>
                <w:r w:rsidRPr="00EE29BC">
                  <w:t xml:space="preserve"> location</w:t>
                </w:r>
              </w:sdtContent>
            </w:sdt>
          </w:p>
          <w:p w14:paraId="60942D10" w14:textId="77777777" w:rsidR="005A6844" w:rsidRDefault="005A6844" w:rsidP="00565D1E">
            <w:pPr>
              <w:pStyle w:val="MLXTablebody"/>
            </w:pPr>
            <w:r>
              <w:t xml:space="preserve">File location: </w:t>
            </w:r>
            <w:sdt>
              <w:sdtPr>
                <w:alias w:val="Location"/>
                <w:tag w:val="Location"/>
                <w:id w:val="133990422"/>
                <w:placeholder>
                  <w:docPart w:val="A8211255CB524397856A1A5043622EA0"/>
                </w:placeholder>
                <w15:color w:val="339966"/>
                <w:text/>
              </w:sdtPr>
              <w:sdtEndPr/>
              <w:sdtContent>
                <w:r w:rsidRPr="005A6844">
                  <w:t>Type file’s location</w:t>
                </w:r>
              </w:sdtContent>
            </w:sdt>
          </w:p>
        </w:tc>
        <w:tc>
          <w:tcPr>
            <w:tcW w:w="2589" w:type="dxa"/>
          </w:tcPr>
          <w:p w14:paraId="2F919E7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566146930"/>
                <w:placeholder>
                  <w:docPart w:val="F599FD8722DF414DB649333A4DD747DE"/>
                </w:placeholder>
                <w15:color w:val="339966"/>
                <w:text/>
              </w:sdtPr>
              <w:sdtEndPr>
                <w:rPr>
                  <w:rStyle w:val="DefaultParagraphFont"/>
                  <w:i w:val="0"/>
                </w:rPr>
              </w:sdtEndPr>
              <w:sdtContent>
                <w:r w:rsidRPr="003B75C9">
                  <w:rPr>
                    <w:rStyle w:val="MLXBodycopyChar"/>
                    <w:i/>
                  </w:rPr>
                  <w:t>Type filename</w:t>
                </w:r>
              </w:sdtContent>
            </w:sdt>
          </w:p>
          <w:p w14:paraId="007A4642" w14:textId="77777777" w:rsidR="005A6844" w:rsidRDefault="005A6844" w:rsidP="00565D1E">
            <w:pPr>
              <w:pStyle w:val="MLXTablebody"/>
            </w:pPr>
            <w:r>
              <w:t xml:space="preserve">File location: </w:t>
            </w:r>
            <w:sdt>
              <w:sdtPr>
                <w:alias w:val="Location"/>
                <w:tag w:val="Location"/>
                <w:id w:val="-22641826"/>
                <w:placeholder>
                  <w:docPart w:val="A674144DC60D47A89CC40451D8C5D540"/>
                </w:placeholder>
                <w15:color w:val="339966"/>
                <w:text/>
              </w:sdtPr>
              <w:sdtEndPr/>
              <w:sdtContent>
                <w:r w:rsidRPr="00EE29BC">
                  <w:t>Type file’s location</w:t>
                </w:r>
              </w:sdtContent>
            </w:sdt>
          </w:p>
        </w:tc>
        <w:tc>
          <w:tcPr>
            <w:tcW w:w="2721" w:type="dxa"/>
          </w:tcPr>
          <w:p w14:paraId="6DE5F677" w14:textId="77777777" w:rsidR="005A6844" w:rsidRDefault="00042318" w:rsidP="00565D1E">
            <w:pPr>
              <w:pStyle w:val="MLXTablebody"/>
            </w:pPr>
            <w:sdt>
              <w:sdtPr>
                <w:rPr>
                  <w:rFonts w:cstheme="minorHAnsi"/>
                </w:rPr>
                <w:id w:val="43156005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459381937"/>
                <w:placeholder>
                  <w:docPart w:val="9A3E63272AC746C6A03B478E18A3DB7D"/>
                </w:placeholder>
                <w15:color w:val="FF0000"/>
                <w:text/>
              </w:sdtPr>
              <w:sdtEndPr/>
              <w:sdtContent>
                <w:r w:rsidR="005A6844" w:rsidRPr="005D1AA0">
                  <w:t>Enter alias</w:t>
                </w:r>
              </w:sdtContent>
            </w:sdt>
          </w:p>
          <w:p w14:paraId="2A2D1EAE" w14:textId="77777777" w:rsidR="005A6844" w:rsidRDefault="00042318" w:rsidP="00565D1E">
            <w:pPr>
              <w:pStyle w:val="MLXTablebody"/>
            </w:pPr>
            <w:sdt>
              <w:sdtPr>
                <w:rPr>
                  <w:rFonts w:cstheme="minorHAnsi"/>
                </w:rPr>
                <w:id w:val="-22230481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088573360"/>
                <w:placeholder>
                  <w:docPart w:val="9A3E63272AC746C6A03B478E18A3DB7D"/>
                </w:placeholder>
                <w15:color w:val="FF0000"/>
                <w:text/>
              </w:sdtPr>
              <w:sdtEndPr/>
              <w:sdtContent>
                <w:r w:rsidR="005A6844" w:rsidRPr="005D1AA0">
                  <w:t>Enter alias</w:t>
                </w:r>
              </w:sdtContent>
            </w:sdt>
          </w:p>
        </w:tc>
      </w:tr>
      <w:tr w:rsidR="005A6844" w14:paraId="7472622A" w14:textId="77777777" w:rsidTr="2B3BD5DC">
        <w:sdt>
          <w:sdtPr>
            <w:rPr>
              <w:rStyle w:val="MLXBodycopyChar"/>
              <w:i/>
            </w:rPr>
            <w:alias w:val="Content description"/>
            <w:tag w:val="Content description"/>
            <w:id w:val="-608053921"/>
            <w:placeholder>
              <w:docPart w:val="896975A01B3347338BCFF28C1B9C3F1F"/>
            </w:placeholder>
            <w15:color w:val="339966"/>
            <w:text w:multiLine="1"/>
          </w:sdtPr>
          <w:sdtEndPr>
            <w:rPr>
              <w:rStyle w:val="DefaultParagraphFont"/>
              <w:i w:val="0"/>
            </w:rPr>
          </w:sdtEndPr>
          <w:sdtContent>
            <w:tc>
              <w:tcPr>
                <w:tcW w:w="2673" w:type="dxa"/>
              </w:tcPr>
              <w:p w14:paraId="0CA5FA66" w14:textId="77777777" w:rsidR="005A6844" w:rsidRDefault="005A6844" w:rsidP="00565D1E">
                <w:pPr>
                  <w:pStyle w:val="MLXTablebody"/>
                </w:pPr>
                <w:r w:rsidRPr="00EE29BC">
                  <w:rPr>
                    <w:rStyle w:val="MLXBodycopyChar"/>
                    <w:i/>
                  </w:rPr>
                  <w:t>Briefly describe content</w:t>
                </w:r>
              </w:p>
            </w:tc>
          </w:sdtContent>
        </w:sdt>
        <w:tc>
          <w:tcPr>
            <w:tcW w:w="2059" w:type="dxa"/>
          </w:tcPr>
          <w:p w14:paraId="5683DFC3" w14:textId="77777777" w:rsidR="005A6844" w:rsidRDefault="00042318" w:rsidP="00565D1E">
            <w:pPr>
              <w:pStyle w:val="MLXTablebody"/>
            </w:pPr>
            <w:sdt>
              <w:sdtPr>
                <w:rPr>
                  <w:rFonts w:cstheme="minorHAnsi"/>
                </w:rPr>
                <w:id w:val="-3597079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1C2C2B56" w14:textId="77777777" w:rsidR="005A6844" w:rsidRDefault="00042318" w:rsidP="00565D1E">
            <w:pPr>
              <w:pStyle w:val="MLXTablebody"/>
            </w:pPr>
            <w:sdt>
              <w:sdtPr>
                <w:rPr>
                  <w:rFonts w:cstheme="minorHAnsi"/>
                </w:rPr>
                <w:id w:val="-143319358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65874081" w14:textId="77777777" w:rsidR="005A6844" w:rsidRDefault="005A6844" w:rsidP="00565D1E">
            <w:pPr>
              <w:pStyle w:val="MLXTablebody"/>
            </w:pPr>
            <w:r>
              <w:t xml:space="preserve">Filename: </w:t>
            </w:r>
            <w:sdt>
              <w:sdtPr>
                <w:rPr>
                  <w:rStyle w:val="MLXBodycopyChar"/>
                  <w:i/>
                </w:rPr>
                <w:alias w:val="Filename"/>
                <w:tag w:val="Filename"/>
                <w:id w:val="-495960886"/>
                <w:placeholder>
                  <w:docPart w:val="4FE54B65B65B4879B93A2D03BA5D2E07"/>
                </w:placeholder>
                <w15:color w:val="339966"/>
                <w:text/>
              </w:sdtPr>
              <w:sdtEndPr>
                <w:rPr>
                  <w:rStyle w:val="DefaultParagraphFont"/>
                  <w:i w:val="0"/>
                </w:rPr>
              </w:sdtEndPr>
              <w:sdtContent>
                <w:r w:rsidRPr="003B75C9">
                  <w:rPr>
                    <w:rStyle w:val="MLXBodycopyChar"/>
                    <w:i/>
                  </w:rPr>
                  <w:t>Type filename</w:t>
                </w:r>
              </w:sdtContent>
            </w:sdt>
          </w:p>
          <w:p w14:paraId="10C292E5" w14:textId="77777777" w:rsidR="005A6844" w:rsidRDefault="005A6844" w:rsidP="00565D1E">
            <w:pPr>
              <w:pStyle w:val="MLXTablebody"/>
            </w:pPr>
            <w:r>
              <w:t xml:space="preserve">Page/slide/worksheet location: </w:t>
            </w:r>
            <w:sdt>
              <w:sdtPr>
                <w:alias w:val="Location"/>
                <w:tag w:val="Location"/>
                <w:id w:val="1529764946"/>
                <w:placeholder>
                  <w:docPart w:val="4FE54B65B65B4879B93A2D03BA5D2E07"/>
                </w:placeholder>
                <w15:color w:val="339966"/>
              </w:sdtPr>
              <w:sdtEndPr/>
              <w:sdtContent>
                <w:r w:rsidRPr="005A6844">
                  <w:rPr>
                    <w:i/>
                  </w:rPr>
                  <w:t>Type content’s</w:t>
                </w:r>
                <w:r w:rsidRPr="00EE29BC">
                  <w:t xml:space="preserve"> location</w:t>
                </w:r>
              </w:sdtContent>
            </w:sdt>
          </w:p>
          <w:p w14:paraId="138A229A" w14:textId="77777777" w:rsidR="005A6844" w:rsidRDefault="005A6844" w:rsidP="00565D1E">
            <w:pPr>
              <w:pStyle w:val="MLXTablebody"/>
            </w:pPr>
            <w:r>
              <w:t xml:space="preserve">File location: </w:t>
            </w:r>
            <w:sdt>
              <w:sdtPr>
                <w:alias w:val="Location"/>
                <w:tag w:val="Location"/>
                <w:id w:val="-25333300"/>
                <w:placeholder>
                  <w:docPart w:val="4FE54B65B65B4879B93A2D03BA5D2E07"/>
                </w:placeholder>
                <w15:color w:val="339966"/>
                <w:text/>
              </w:sdtPr>
              <w:sdtEndPr/>
              <w:sdtContent>
                <w:r w:rsidRPr="005A6844">
                  <w:t>Type file’s location</w:t>
                </w:r>
              </w:sdtContent>
            </w:sdt>
          </w:p>
        </w:tc>
        <w:tc>
          <w:tcPr>
            <w:tcW w:w="2589" w:type="dxa"/>
          </w:tcPr>
          <w:p w14:paraId="355E2565"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804529225"/>
                <w:placeholder>
                  <w:docPart w:val="560DAC5E0D4A4138B0D42FB8F026AA65"/>
                </w:placeholder>
                <w15:color w:val="339966"/>
                <w:text/>
              </w:sdtPr>
              <w:sdtEndPr>
                <w:rPr>
                  <w:rStyle w:val="DefaultParagraphFont"/>
                  <w:i w:val="0"/>
                </w:rPr>
              </w:sdtEndPr>
              <w:sdtContent>
                <w:r w:rsidRPr="003B75C9">
                  <w:rPr>
                    <w:rStyle w:val="MLXBodycopyChar"/>
                    <w:i/>
                  </w:rPr>
                  <w:t>Type filename</w:t>
                </w:r>
              </w:sdtContent>
            </w:sdt>
          </w:p>
          <w:p w14:paraId="77CD570D" w14:textId="77777777" w:rsidR="005A6844" w:rsidRDefault="005A6844" w:rsidP="00565D1E">
            <w:pPr>
              <w:pStyle w:val="MLXTablebody"/>
            </w:pPr>
            <w:r>
              <w:t xml:space="preserve">File location: </w:t>
            </w:r>
            <w:sdt>
              <w:sdtPr>
                <w:alias w:val="Location"/>
                <w:tag w:val="Location"/>
                <w:id w:val="-415785112"/>
                <w:placeholder>
                  <w:docPart w:val="1DF0ADE9D45748379FA5DF959F8219D6"/>
                </w:placeholder>
                <w15:color w:val="339966"/>
                <w:text/>
              </w:sdtPr>
              <w:sdtEndPr/>
              <w:sdtContent>
                <w:r w:rsidRPr="00EE29BC">
                  <w:t>Type file’s location</w:t>
                </w:r>
              </w:sdtContent>
            </w:sdt>
          </w:p>
        </w:tc>
        <w:tc>
          <w:tcPr>
            <w:tcW w:w="2721" w:type="dxa"/>
          </w:tcPr>
          <w:p w14:paraId="1B9172E1" w14:textId="77777777" w:rsidR="005A6844" w:rsidRDefault="00042318" w:rsidP="00565D1E">
            <w:pPr>
              <w:pStyle w:val="MLXTablebody"/>
            </w:pPr>
            <w:sdt>
              <w:sdtPr>
                <w:rPr>
                  <w:rFonts w:cstheme="minorHAnsi"/>
                </w:rPr>
                <w:id w:val="-8938870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718002450"/>
                <w:placeholder>
                  <w:docPart w:val="86886C5EBED84A65987302B770BF16FF"/>
                </w:placeholder>
                <w15:color w:val="FF0000"/>
                <w:text/>
              </w:sdtPr>
              <w:sdtEndPr/>
              <w:sdtContent>
                <w:r w:rsidR="005A6844" w:rsidRPr="005D1AA0">
                  <w:t>Enter alias</w:t>
                </w:r>
              </w:sdtContent>
            </w:sdt>
          </w:p>
          <w:p w14:paraId="35F0DD9B" w14:textId="77777777" w:rsidR="005A6844" w:rsidRDefault="00042318" w:rsidP="00565D1E">
            <w:pPr>
              <w:pStyle w:val="MLXTablebody"/>
            </w:pPr>
            <w:sdt>
              <w:sdtPr>
                <w:rPr>
                  <w:rFonts w:cstheme="minorHAnsi"/>
                </w:rPr>
                <w:id w:val="1135060936"/>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42997915"/>
                <w:placeholder>
                  <w:docPart w:val="86886C5EBED84A65987302B770BF16FF"/>
                </w:placeholder>
                <w15:color w:val="FF0000"/>
                <w:text/>
              </w:sdtPr>
              <w:sdtEndPr/>
              <w:sdtContent>
                <w:r w:rsidR="005A6844" w:rsidRPr="005D1AA0">
                  <w:t>Enter alias</w:t>
                </w:r>
              </w:sdtContent>
            </w:sdt>
          </w:p>
        </w:tc>
      </w:tr>
      <w:tr w:rsidR="005A6844" w14:paraId="055E9F0A" w14:textId="77777777" w:rsidTr="2B3BD5DC">
        <w:sdt>
          <w:sdtPr>
            <w:rPr>
              <w:rStyle w:val="MLXBodycopyChar"/>
              <w:i/>
            </w:rPr>
            <w:alias w:val="Content description"/>
            <w:tag w:val="Content description"/>
            <w:id w:val="165682387"/>
            <w:placeholder>
              <w:docPart w:val="931B4DE8731844CCB4FBB7FBEBA07FA4"/>
            </w:placeholder>
            <w15:color w:val="339966"/>
            <w:text w:multiLine="1"/>
          </w:sdtPr>
          <w:sdtEndPr>
            <w:rPr>
              <w:rStyle w:val="DefaultParagraphFont"/>
              <w:i w:val="0"/>
            </w:rPr>
          </w:sdtEndPr>
          <w:sdtContent>
            <w:tc>
              <w:tcPr>
                <w:tcW w:w="2673" w:type="dxa"/>
              </w:tcPr>
              <w:p w14:paraId="632CE3CF" w14:textId="77777777" w:rsidR="005A6844" w:rsidRDefault="005A6844" w:rsidP="00565D1E">
                <w:pPr>
                  <w:pStyle w:val="MLXTablebody"/>
                </w:pPr>
                <w:r w:rsidRPr="00EE29BC">
                  <w:rPr>
                    <w:rStyle w:val="MLXBodycopyChar"/>
                    <w:i/>
                  </w:rPr>
                  <w:t>Briefly describe content</w:t>
                </w:r>
              </w:p>
            </w:tc>
          </w:sdtContent>
        </w:sdt>
        <w:tc>
          <w:tcPr>
            <w:tcW w:w="2059" w:type="dxa"/>
          </w:tcPr>
          <w:p w14:paraId="4C2C7475" w14:textId="77777777" w:rsidR="005A6844" w:rsidRDefault="00042318" w:rsidP="00565D1E">
            <w:pPr>
              <w:pStyle w:val="MLXTablebody"/>
            </w:pPr>
            <w:sdt>
              <w:sdtPr>
                <w:rPr>
                  <w:rFonts w:cstheme="minorHAnsi"/>
                </w:rPr>
                <w:id w:val="36657361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07C9ACC" w14:textId="77777777" w:rsidR="005A6844" w:rsidRDefault="00042318" w:rsidP="00565D1E">
            <w:pPr>
              <w:pStyle w:val="MLXTablebody"/>
            </w:pPr>
            <w:sdt>
              <w:sdtPr>
                <w:rPr>
                  <w:rFonts w:cstheme="minorHAnsi"/>
                </w:rPr>
                <w:id w:val="-1565169032"/>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274B6C56" w14:textId="77777777" w:rsidR="005A6844" w:rsidRDefault="005A6844" w:rsidP="00565D1E">
            <w:pPr>
              <w:pStyle w:val="MLXTablebody"/>
            </w:pPr>
            <w:r>
              <w:t xml:space="preserve">Filename: </w:t>
            </w:r>
            <w:sdt>
              <w:sdtPr>
                <w:rPr>
                  <w:rStyle w:val="MLXBodycopyChar"/>
                  <w:i/>
                </w:rPr>
                <w:alias w:val="Filename"/>
                <w:tag w:val="Filename"/>
                <w:id w:val="2037379553"/>
                <w:placeholder>
                  <w:docPart w:val="D566D05B808C485A99F5DFF725F10B7E"/>
                </w:placeholder>
                <w15:color w:val="339966"/>
                <w:text/>
              </w:sdtPr>
              <w:sdtEndPr>
                <w:rPr>
                  <w:rStyle w:val="DefaultParagraphFont"/>
                  <w:i w:val="0"/>
                </w:rPr>
              </w:sdtEndPr>
              <w:sdtContent>
                <w:r w:rsidRPr="003B75C9">
                  <w:rPr>
                    <w:rStyle w:val="MLXBodycopyChar"/>
                    <w:i/>
                  </w:rPr>
                  <w:t>Type filename</w:t>
                </w:r>
              </w:sdtContent>
            </w:sdt>
          </w:p>
          <w:p w14:paraId="1387EC1F" w14:textId="77777777" w:rsidR="005A6844" w:rsidRDefault="005A6844" w:rsidP="00565D1E">
            <w:pPr>
              <w:pStyle w:val="MLXTablebody"/>
            </w:pPr>
            <w:r>
              <w:t xml:space="preserve">Page/slide/worksheet location: </w:t>
            </w:r>
            <w:sdt>
              <w:sdtPr>
                <w:alias w:val="Location"/>
                <w:tag w:val="Location"/>
                <w:id w:val="-1134940089"/>
                <w:placeholder>
                  <w:docPart w:val="D566D05B808C485A99F5DFF725F10B7E"/>
                </w:placeholder>
                <w15:color w:val="339966"/>
              </w:sdtPr>
              <w:sdtEndPr/>
              <w:sdtContent>
                <w:r w:rsidRPr="005A6844">
                  <w:rPr>
                    <w:i/>
                  </w:rPr>
                  <w:t>Type content’s</w:t>
                </w:r>
                <w:r w:rsidRPr="00EE29BC">
                  <w:t xml:space="preserve"> location</w:t>
                </w:r>
              </w:sdtContent>
            </w:sdt>
          </w:p>
          <w:p w14:paraId="607A22AC" w14:textId="77777777" w:rsidR="005A6844" w:rsidRDefault="005A6844" w:rsidP="00565D1E">
            <w:pPr>
              <w:pStyle w:val="MLXTablebody"/>
            </w:pPr>
            <w:r>
              <w:t xml:space="preserve">File location: </w:t>
            </w:r>
            <w:sdt>
              <w:sdtPr>
                <w:alias w:val="Location"/>
                <w:tag w:val="Location"/>
                <w:id w:val="1615097488"/>
                <w:placeholder>
                  <w:docPart w:val="D566D05B808C485A99F5DFF725F10B7E"/>
                </w:placeholder>
                <w15:color w:val="339966"/>
                <w:text/>
              </w:sdtPr>
              <w:sdtEndPr/>
              <w:sdtContent>
                <w:r w:rsidRPr="005A6844">
                  <w:t>Type file’s location</w:t>
                </w:r>
              </w:sdtContent>
            </w:sdt>
          </w:p>
        </w:tc>
        <w:tc>
          <w:tcPr>
            <w:tcW w:w="2589" w:type="dxa"/>
          </w:tcPr>
          <w:p w14:paraId="48911047"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192648647"/>
                <w:placeholder>
                  <w:docPart w:val="E4BA6045E21F4795B39AB406B61111C5"/>
                </w:placeholder>
                <w15:color w:val="339966"/>
                <w:text/>
              </w:sdtPr>
              <w:sdtEndPr>
                <w:rPr>
                  <w:rStyle w:val="DefaultParagraphFont"/>
                  <w:i w:val="0"/>
                </w:rPr>
              </w:sdtEndPr>
              <w:sdtContent>
                <w:r w:rsidRPr="003B75C9">
                  <w:rPr>
                    <w:rStyle w:val="MLXBodycopyChar"/>
                    <w:i/>
                  </w:rPr>
                  <w:t>Type filename</w:t>
                </w:r>
              </w:sdtContent>
            </w:sdt>
          </w:p>
          <w:p w14:paraId="002A4DF0" w14:textId="77777777" w:rsidR="005A6844" w:rsidRDefault="005A6844" w:rsidP="00565D1E">
            <w:pPr>
              <w:pStyle w:val="MLXTablebody"/>
            </w:pPr>
            <w:r>
              <w:t xml:space="preserve">File location: </w:t>
            </w:r>
            <w:sdt>
              <w:sdtPr>
                <w:alias w:val="Location"/>
                <w:tag w:val="Location"/>
                <w:id w:val="-1640261711"/>
                <w:placeholder>
                  <w:docPart w:val="8FA18D466D2240B685397C2F616FBFE1"/>
                </w:placeholder>
                <w15:color w:val="339966"/>
                <w:text/>
              </w:sdtPr>
              <w:sdtEndPr/>
              <w:sdtContent>
                <w:r w:rsidRPr="00EE29BC">
                  <w:t>Type file’s location</w:t>
                </w:r>
              </w:sdtContent>
            </w:sdt>
          </w:p>
        </w:tc>
        <w:tc>
          <w:tcPr>
            <w:tcW w:w="2721" w:type="dxa"/>
          </w:tcPr>
          <w:p w14:paraId="71FC9101" w14:textId="77777777" w:rsidR="005A6844" w:rsidRDefault="00042318" w:rsidP="00565D1E">
            <w:pPr>
              <w:pStyle w:val="MLXTablebody"/>
            </w:pPr>
            <w:sdt>
              <w:sdtPr>
                <w:rPr>
                  <w:rFonts w:cstheme="minorHAnsi"/>
                </w:rPr>
                <w:id w:val="-104722231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919200940"/>
                <w:placeholder>
                  <w:docPart w:val="464DCF916814440D96BEC22AFC9897ED"/>
                </w:placeholder>
                <w15:color w:val="FF0000"/>
                <w:text/>
              </w:sdtPr>
              <w:sdtEndPr/>
              <w:sdtContent>
                <w:r w:rsidR="005A6844" w:rsidRPr="005D1AA0">
                  <w:t>Enter alias</w:t>
                </w:r>
              </w:sdtContent>
            </w:sdt>
          </w:p>
          <w:p w14:paraId="0153C2A3" w14:textId="77777777" w:rsidR="005A6844" w:rsidRDefault="00042318" w:rsidP="00565D1E">
            <w:pPr>
              <w:pStyle w:val="MLXTablebody"/>
            </w:pPr>
            <w:sdt>
              <w:sdtPr>
                <w:rPr>
                  <w:rFonts w:cstheme="minorHAnsi"/>
                </w:rPr>
                <w:id w:val="1675608754"/>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1981214542"/>
                <w:placeholder>
                  <w:docPart w:val="464DCF916814440D96BEC22AFC9897ED"/>
                </w:placeholder>
                <w15:color w:val="FF0000"/>
                <w:text/>
              </w:sdtPr>
              <w:sdtEndPr/>
              <w:sdtContent>
                <w:r w:rsidR="005A6844" w:rsidRPr="005D1AA0">
                  <w:t>Enter alias</w:t>
                </w:r>
              </w:sdtContent>
            </w:sdt>
          </w:p>
        </w:tc>
      </w:tr>
      <w:tr w:rsidR="005A6844" w14:paraId="53F98907" w14:textId="77777777" w:rsidTr="2B3BD5DC">
        <w:sdt>
          <w:sdtPr>
            <w:rPr>
              <w:rStyle w:val="MLXBodycopyChar"/>
              <w:i/>
            </w:rPr>
            <w:alias w:val="Content description"/>
            <w:tag w:val="Content description"/>
            <w:id w:val="129376667"/>
            <w:placeholder>
              <w:docPart w:val="5A3973CE9BA24E489388993672474026"/>
            </w:placeholder>
            <w15:color w:val="339966"/>
            <w:text w:multiLine="1"/>
          </w:sdtPr>
          <w:sdtEndPr>
            <w:rPr>
              <w:rStyle w:val="DefaultParagraphFont"/>
              <w:i w:val="0"/>
            </w:rPr>
          </w:sdtEndPr>
          <w:sdtContent>
            <w:tc>
              <w:tcPr>
                <w:tcW w:w="2673" w:type="dxa"/>
              </w:tcPr>
              <w:p w14:paraId="1A08027A" w14:textId="77777777" w:rsidR="005A6844" w:rsidRDefault="005A6844" w:rsidP="00565D1E">
                <w:pPr>
                  <w:pStyle w:val="MLXTablebody"/>
                </w:pPr>
                <w:r w:rsidRPr="00EE29BC">
                  <w:rPr>
                    <w:rStyle w:val="MLXBodycopyChar"/>
                    <w:i/>
                  </w:rPr>
                  <w:t>Briefly describe content</w:t>
                </w:r>
              </w:p>
            </w:tc>
          </w:sdtContent>
        </w:sdt>
        <w:tc>
          <w:tcPr>
            <w:tcW w:w="2059" w:type="dxa"/>
          </w:tcPr>
          <w:p w14:paraId="4053B801" w14:textId="77777777" w:rsidR="005A6844" w:rsidRDefault="00042318" w:rsidP="00565D1E">
            <w:pPr>
              <w:pStyle w:val="MLXTablebody"/>
            </w:pPr>
            <w:sdt>
              <w:sdtPr>
                <w:rPr>
                  <w:rFonts w:cstheme="minorHAnsi"/>
                </w:rPr>
                <w:id w:val="2046556825"/>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6C6C2FA" w14:textId="77777777" w:rsidR="005A6844" w:rsidRDefault="00042318" w:rsidP="00565D1E">
            <w:pPr>
              <w:pStyle w:val="MLXTablebody"/>
            </w:pPr>
            <w:sdt>
              <w:sdtPr>
                <w:rPr>
                  <w:rFonts w:cstheme="minorHAnsi"/>
                </w:rPr>
                <w:id w:val="9268486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7232E136" w14:textId="77777777" w:rsidR="005A6844" w:rsidRDefault="005A6844" w:rsidP="00565D1E">
            <w:pPr>
              <w:pStyle w:val="MLXTablebody"/>
            </w:pPr>
            <w:r>
              <w:t xml:space="preserve">Filename: </w:t>
            </w:r>
            <w:sdt>
              <w:sdtPr>
                <w:rPr>
                  <w:rStyle w:val="MLXBodycopyChar"/>
                  <w:i/>
                </w:rPr>
                <w:alias w:val="Filename"/>
                <w:tag w:val="Filename"/>
                <w:id w:val="1080487106"/>
                <w:placeholder>
                  <w:docPart w:val="6D493BC4EEA94110A71DE5255450B440"/>
                </w:placeholder>
                <w15:color w:val="339966"/>
                <w:text/>
              </w:sdtPr>
              <w:sdtEndPr>
                <w:rPr>
                  <w:rStyle w:val="DefaultParagraphFont"/>
                  <w:i w:val="0"/>
                </w:rPr>
              </w:sdtEndPr>
              <w:sdtContent>
                <w:r w:rsidRPr="003B75C9">
                  <w:rPr>
                    <w:rStyle w:val="MLXBodycopyChar"/>
                    <w:i/>
                  </w:rPr>
                  <w:t>Type filename</w:t>
                </w:r>
              </w:sdtContent>
            </w:sdt>
          </w:p>
          <w:p w14:paraId="24F6C024" w14:textId="77777777" w:rsidR="005A6844" w:rsidRDefault="005A6844" w:rsidP="00565D1E">
            <w:pPr>
              <w:pStyle w:val="MLXTablebody"/>
            </w:pPr>
            <w:r>
              <w:t xml:space="preserve">Page/slide/worksheet location: </w:t>
            </w:r>
            <w:sdt>
              <w:sdtPr>
                <w:alias w:val="Location"/>
                <w:tag w:val="Location"/>
                <w:id w:val="863638198"/>
                <w:placeholder>
                  <w:docPart w:val="6D493BC4EEA94110A71DE5255450B440"/>
                </w:placeholder>
                <w15:color w:val="339966"/>
              </w:sdtPr>
              <w:sdtEndPr/>
              <w:sdtContent>
                <w:r w:rsidRPr="005A6844">
                  <w:rPr>
                    <w:i/>
                  </w:rPr>
                  <w:t>Type content’s</w:t>
                </w:r>
                <w:r w:rsidRPr="00EE29BC">
                  <w:t xml:space="preserve"> location</w:t>
                </w:r>
              </w:sdtContent>
            </w:sdt>
          </w:p>
          <w:p w14:paraId="2935F1BB" w14:textId="77777777" w:rsidR="005A6844" w:rsidRDefault="005A6844" w:rsidP="00565D1E">
            <w:pPr>
              <w:pStyle w:val="MLXTablebody"/>
            </w:pPr>
            <w:r>
              <w:t xml:space="preserve">File location: </w:t>
            </w:r>
            <w:sdt>
              <w:sdtPr>
                <w:alias w:val="Location"/>
                <w:tag w:val="Location"/>
                <w:id w:val="154649307"/>
                <w:placeholder>
                  <w:docPart w:val="6D493BC4EEA94110A71DE5255450B440"/>
                </w:placeholder>
                <w15:color w:val="339966"/>
                <w:text/>
              </w:sdtPr>
              <w:sdtEndPr/>
              <w:sdtContent>
                <w:r w:rsidRPr="005A6844">
                  <w:t>Type file’s location</w:t>
                </w:r>
              </w:sdtContent>
            </w:sdt>
          </w:p>
        </w:tc>
        <w:tc>
          <w:tcPr>
            <w:tcW w:w="2589" w:type="dxa"/>
          </w:tcPr>
          <w:p w14:paraId="158765C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451855838"/>
                <w:placeholder>
                  <w:docPart w:val="8B71E7D58E234145A9EAFDB2B113B782"/>
                </w:placeholder>
                <w15:color w:val="339966"/>
                <w:text/>
              </w:sdtPr>
              <w:sdtEndPr>
                <w:rPr>
                  <w:rStyle w:val="DefaultParagraphFont"/>
                  <w:i w:val="0"/>
                </w:rPr>
              </w:sdtEndPr>
              <w:sdtContent>
                <w:r w:rsidRPr="003B75C9">
                  <w:rPr>
                    <w:rStyle w:val="MLXBodycopyChar"/>
                    <w:i/>
                  </w:rPr>
                  <w:t>Type filename</w:t>
                </w:r>
              </w:sdtContent>
            </w:sdt>
          </w:p>
          <w:p w14:paraId="065965A2" w14:textId="77777777" w:rsidR="005A6844" w:rsidRDefault="005A6844" w:rsidP="00565D1E">
            <w:pPr>
              <w:pStyle w:val="MLXTablebody"/>
            </w:pPr>
            <w:r>
              <w:t xml:space="preserve">File location: </w:t>
            </w:r>
            <w:sdt>
              <w:sdtPr>
                <w:alias w:val="Location"/>
                <w:tag w:val="Location"/>
                <w:id w:val="343669852"/>
                <w:placeholder>
                  <w:docPart w:val="19B6FE5F4B3E47CC8C550C18A85799F0"/>
                </w:placeholder>
                <w15:color w:val="339966"/>
                <w:text/>
              </w:sdtPr>
              <w:sdtEndPr/>
              <w:sdtContent>
                <w:r w:rsidRPr="00EE29BC">
                  <w:t>Type file’s location</w:t>
                </w:r>
              </w:sdtContent>
            </w:sdt>
          </w:p>
        </w:tc>
        <w:tc>
          <w:tcPr>
            <w:tcW w:w="2721" w:type="dxa"/>
          </w:tcPr>
          <w:p w14:paraId="2E9CAA81" w14:textId="77777777" w:rsidR="005A6844" w:rsidRDefault="00042318" w:rsidP="00565D1E">
            <w:pPr>
              <w:pStyle w:val="MLXTablebody"/>
            </w:pPr>
            <w:sdt>
              <w:sdtPr>
                <w:rPr>
                  <w:rFonts w:cstheme="minorHAnsi"/>
                </w:rPr>
                <w:id w:val="-69453241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840959375"/>
                <w:placeholder>
                  <w:docPart w:val="E9A81DE468CA4161B402836E85244468"/>
                </w:placeholder>
                <w15:color w:val="FF0000"/>
                <w:text/>
              </w:sdtPr>
              <w:sdtEndPr/>
              <w:sdtContent>
                <w:r w:rsidR="005A6844" w:rsidRPr="005D1AA0">
                  <w:t>Enter alias</w:t>
                </w:r>
              </w:sdtContent>
            </w:sdt>
          </w:p>
          <w:p w14:paraId="4B45E89C" w14:textId="77777777" w:rsidR="005A6844" w:rsidRDefault="00042318" w:rsidP="00565D1E">
            <w:pPr>
              <w:pStyle w:val="MLXTablebody"/>
            </w:pPr>
            <w:sdt>
              <w:sdtPr>
                <w:rPr>
                  <w:rFonts w:cstheme="minorHAnsi"/>
                </w:rPr>
                <w:id w:val="-203071729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998656726"/>
                <w:placeholder>
                  <w:docPart w:val="E9A81DE468CA4161B402836E85244468"/>
                </w:placeholder>
                <w15:color w:val="FF0000"/>
                <w:text/>
              </w:sdtPr>
              <w:sdtEndPr/>
              <w:sdtContent>
                <w:r w:rsidR="005A6844" w:rsidRPr="005D1AA0">
                  <w:t>Enter alias</w:t>
                </w:r>
              </w:sdtContent>
            </w:sdt>
          </w:p>
        </w:tc>
      </w:tr>
    </w:tbl>
    <w:p w14:paraId="270AC203" w14:textId="77777777" w:rsidR="000F3D66" w:rsidRDefault="000F3D66">
      <w:pPr>
        <w:rPr>
          <w:rFonts w:ascii="Segoe UI Semibold" w:eastAsiaTheme="majorEastAsia" w:hAnsi="Segoe UI Semibold" w:cs="Segoe UI Semibold"/>
          <w:color w:val="004B50"/>
          <w:spacing w:val="-8"/>
          <w:sz w:val="44"/>
          <w:szCs w:val="32"/>
        </w:rPr>
      </w:pPr>
      <w:r>
        <w:br w:type="page"/>
      </w:r>
    </w:p>
    <w:p w14:paraId="62C1B937" w14:textId="77777777" w:rsidR="000577EC" w:rsidRDefault="000577EC" w:rsidP="00F66966">
      <w:pPr>
        <w:pStyle w:val="MLXHeading1"/>
      </w:pPr>
      <w:bookmarkStart w:id="17" w:name="_Toc514186932"/>
      <w:r>
        <w:lastRenderedPageBreak/>
        <w:t>Appendix B: Permission documentation example</w:t>
      </w:r>
      <w:bookmarkEnd w:id="17"/>
      <w:r>
        <w:t xml:space="preserve"> </w:t>
      </w:r>
    </w:p>
    <w:p w14:paraId="3CEB61CD" w14:textId="77777777" w:rsidR="000577EC" w:rsidRDefault="000577EC" w:rsidP="000577EC">
      <w:pPr>
        <w:autoSpaceDE w:val="0"/>
        <w:autoSpaceDN w:val="0"/>
        <w:spacing w:after="0" w:line="240" w:lineRule="auto"/>
      </w:pPr>
      <w:r w:rsidRPr="00BA7581">
        <w:t>If your product contains any third-party intellectual property (IP) or content as described in this checklist, you must r</w:t>
      </w:r>
      <w:r w:rsidRPr="00BA7581">
        <w:rPr>
          <w:rStyle w:val="MLXBodycopyChar"/>
          <w:rFonts w:asciiTheme="minorHAnsi" w:eastAsiaTheme="minorEastAsia" w:hAnsiTheme="minorHAnsi" w:cstheme="minorBidi"/>
          <w:sz w:val="22"/>
        </w:rPr>
        <w:t>ecord all permissions and provide the required document</w:t>
      </w:r>
      <w:r w:rsidRPr="008F75A5">
        <w:rPr>
          <w:rStyle w:val="MLXBodycopyChar"/>
          <w:rFonts w:asciiTheme="minorHAnsi" w:eastAsiaTheme="minorEastAsia" w:hAnsiTheme="minorHAnsi" w:cstheme="minorBidi"/>
          <w:sz w:val="22"/>
        </w:rPr>
        <w:t xml:space="preserve">ation. Documentation includes, but is not limited to: licenses, written approvals, transcripts or copies of Terms of Use agreements. The name and location of your documentation file(s) should be in the </w:t>
      </w:r>
      <w:r w:rsidRPr="001C15E1">
        <w:rPr>
          <w:rStyle w:val="MLXBodycopyChar"/>
          <w:rFonts w:asciiTheme="minorHAnsi" w:eastAsiaTheme="minorEastAsia" w:hAnsiTheme="minorHAnsi" w:cstheme="minorBidi"/>
          <w:i/>
          <w:iCs/>
          <w:sz w:val="22"/>
        </w:rPr>
        <w:t>Name and location of permission documentation</w:t>
      </w:r>
      <w:r w:rsidRPr="001C15E1">
        <w:rPr>
          <w:rStyle w:val="MLXBodycopyChar"/>
          <w:rFonts w:asciiTheme="minorHAnsi" w:eastAsiaTheme="minorEastAsia" w:hAnsiTheme="minorHAnsi" w:cstheme="minorBidi"/>
          <w:sz w:val="22"/>
        </w:rPr>
        <w:t xml:space="preserve"> column o</w:t>
      </w:r>
      <w:r w:rsidRPr="00BA7581">
        <w:rPr>
          <w:rStyle w:val="MLXBodycopyChar"/>
          <w:rFonts w:asciiTheme="minorHAnsi" w:eastAsiaTheme="minorEastAsia" w:hAnsiTheme="minorHAnsi" w:cstheme="minorBidi"/>
          <w:sz w:val="22"/>
        </w:rPr>
        <w:t xml:space="preserve">f each appropriate section.  An example </w:t>
      </w:r>
      <w:hyperlink r:id="rId40" w:history="1">
        <w:r w:rsidRPr="00BA7581">
          <w:rPr>
            <w:rStyle w:val="Hyperlink"/>
            <w:rFonts w:eastAsiaTheme="minorEastAsia"/>
          </w:rPr>
          <w:t>m</w:t>
        </w:r>
        <w:r w:rsidRPr="00030395">
          <w:rPr>
            <w:rStyle w:val="Hyperlink"/>
            <w:rFonts w:ascii="Segoe UI" w:hAnsi="Segoe UI" w:cs="Segoe UI"/>
            <w:sz w:val="20"/>
            <w:szCs w:val="20"/>
          </w:rPr>
          <w:t>edia release form</w:t>
        </w:r>
      </w:hyperlink>
      <w:r>
        <w:rPr>
          <w:rFonts w:ascii="Segoe UI" w:hAnsi="Segoe UI" w:cs="Segoe UI"/>
          <w:color w:val="000000"/>
          <w:sz w:val="20"/>
          <w:szCs w:val="20"/>
        </w:rPr>
        <w:t xml:space="preserve"> is below. </w:t>
      </w:r>
    </w:p>
    <w:p w14:paraId="2D13C1C0" w14:textId="77777777" w:rsidR="000577EC" w:rsidRDefault="000577EC" w:rsidP="00565D1E">
      <w:pPr>
        <w:pStyle w:val="MLXBodycopy"/>
        <w:rPr>
          <w:rFonts w:eastAsiaTheme="majorEastAsia"/>
        </w:rPr>
      </w:pPr>
      <w:r>
        <w:rPr>
          <w:noProof/>
        </w:rPr>
        <w:drawing>
          <wp:inline distT="0" distB="0" distL="0" distR="0" wp14:anchorId="432A1CF7" wp14:editId="41A5F5DD">
            <wp:extent cx="4164676" cy="4580890"/>
            <wp:effectExtent l="0" t="0" r="7620" b="0"/>
            <wp:docPr id="4" name="Picture 4" descr="Example Microsoft Media Relea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752" cy="4587573"/>
                    </a:xfrm>
                    <a:prstGeom prst="rect">
                      <a:avLst/>
                    </a:prstGeom>
                  </pic:spPr>
                </pic:pic>
              </a:graphicData>
            </a:graphic>
          </wp:inline>
        </w:drawing>
      </w:r>
    </w:p>
    <w:p w14:paraId="69FCB924" w14:textId="77777777" w:rsidR="00F206F7" w:rsidRDefault="00F206F7">
      <w:pPr>
        <w:rPr>
          <w:rFonts w:ascii="Segoe UI" w:eastAsiaTheme="majorEastAsia" w:hAnsi="Segoe UI" w:cs="Segoe UI"/>
          <w:sz w:val="20"/>
        </w:rPr>
      </w:pPr>
      <w:r>
        <w:rPr>
          <w:rFonts w:eastAsiaTheme="majorEastAsia"/>
        </w:rPr>
        <w:br w:type="page"/>
      </w:r>
    </w:p>
    <w:p w14:paraId="1F57847B" w14:textId="77777777" w:rsidR="006F0DC5" w:rsidRDefault="006F0DC5" w:rsidP="00F66966">
      <w:pPr>
        <w:pStyle w:val="MLXHeading1"/>
      </w:pPr>
      <w:bookmarkStart w:id="18" w:name="_Toc514186933"/>
      <w:r>
        <w:lastRenderedPageBreak/>
        <w:t xml:space="preserve">Appendix </w:t>
      </w:r>
      <w:r w:rsidR="000577EC">
        <w:t>C</w:t>
      </w:r>
      <w:r>
        <w:t>: Useful contact</w:t>
      </w:r>
      <w:r w:rsidR="009908CE">
        <w:t>s</w:t>
      </w:r>
      <w:r>
        <w:t xml:space="preserve"> and resources</w:t>
      </w:r>
      <w:bookmarkEnd w:id="18"/>
    </w:p>
    <w:p w14:paraId="7B821375" w14:textId="77777777" w:rsidR="00033709" w:rsidRDefault="00033709" w:rsidP="00033709">
      <w:pPr>
        <w:pStyle w:val="Caption"/>
        <w:rPr>
          <w:rFonts w:eastAsia="Times New Roman"/>
        </w:rPr>
      </w:pPr>
      <w:r>
        <w:rPr>
          <w:rFonts w:eastAsia="Times New Roman"/>
        </w:rPr>
        <w:t xml:space="preserve">Table 1: Contact information by topic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listing contact info "/>
        <w:tblDescription w:val="Table that lists contact email addresses for compliance, accessibility, and image-review questions."/>
      </w:tblPr>
      <w:tblGrid>
        <w:gridCol w:w="3235"/>
        <w:gridCol w:w="6120"/>
      </w:tblGrid>
      <w:tr w:rsidR="00A55163" w14:paraId="1A1D2AD8" w14:textId="77777777" w:rsidTr="00A55163">
        <w:tc>
          <w:tcPr>
            <w:tcW w:w="3235" w:type="dxa"/>
            <w:shd w:val="clear" w:color="auto" w:fill="D83B01"/>
          </w:tcPr>
          <w:p w14:paraId="48317939" w14:textId="77777777" w:rsidR="00A55163" w:rsidRPr="00BF18B9" w:rsidRDefault="00A55163" w:rsidP="00A55163">
            <w:pPr>
              <w:pStyle w:val="Tableheading"/>
              <w:framePr w:hSpace="0" w:wrap="auto" w:vAnchor="margin" w:yAlign="inline"/>
            </w:pPr>
            <w:r w:rsidRPr="00BF18B9">
              <w:t>Topic</w:t>
            </w:r>
          </w:p>
        </w:tc>
        <w:tc>
          <w:tcPr>
            <w:tcW w:w="6120" w:type="dxa"/>
            <w:shd w:val="clear" w:color="auto" w:fill="D83B01"/>
          </w:tcPr>
          <w:p w14:paraId="2D045427" w14:textId="77777777" w:rsidR="00A55163" w:rsidRPr="00BF18B9" w:rsidRDefault="00A55163" w:rsidP="00A55163">
            <w:pPr>
              <w:pStyle w:val="Tableheading"/>
              <w:framePr w:hSpace="0" w:wrap="auto" w:vAnchor="margin" w:yAlign="inline"/>
            </w:pPr>
            <w:r w:rsidRPr="00BF18B9">
              <w:t>Contact info</w:t>
            </w:r>
          </w:p>
        </w:tc>
      </w:tr>
      <w:tr w:rsidR="001617EC" w14:paraId="5B2C2B6D"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6C016FAA" w14:textId="77777777" w:rsidR="001617EC" w:rsidRDefault="001617EC" w:rsidP="001617EC">
            <w:pPr>
              <w:pStyle w:val="Tablebodyemphasis"/>
              <w:framePr w:hSpace="0" w:wrap="auto" w:vAnchor="margin" w:yAlign="inline"/>
              <w:suppressOverlap w:val="0"/>
            </w:pPr>
            <w:r>
              <w:t>Compliance</w:t>
            </w:r>
          </w:p>
        </w:tc>
        <w:tc>
          <w:tcPr>
            <w:tcW w:w="6120" w:type="dxa"/>
          </w:tcPr>
          <w:p w14:paraId="0E25CCBD" w14:textId="77777777" w:rsidR="001617EC" w:rsidRDefault="00042318" w:rsidP="001617EC">
            <w:pPr>
              <w:pStyle w:val="Tablebody"/>
              <w:framePr w:hSpace="0" w:wrap="auto" w:vAnchor="margin" w:yAlign="inline"/>
              <w:suppressOverlap w:val="0"/>
            </w:pPr>
            <w:hyperlink r:id="rId42" w:history="1">
              <w:r w:rsidR="001617EC">
                <w:rPr>
                  <w:rStyle w:val="Hyperlink"/>
                </w:rPr>
                <w:t>WWLComplianceSupp@microsoft.com</w:t>
              </w:r>
            </w:hyperlink>
          </w:p>
        </w:tc>
      </w:tr>
      <w:tr w:rsidR="001617EC" w14:paraId="7885176C"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488ADA5A" w14:textId="77777777" w:rsidR="001617EC" w:rsidRDefault="001617EC" w:rsidP="001617EC">
            <w:pPr>
              <w:pStyle w:val="Tablebodyemphasis"/>
              <w:framePr w:hSpace="0" w:wrap="auto" w:vAnchor="margin" w:yAlign="inline"/>
              <w:suppressOverlap w:val="0"/>
            </w:pPr>
            <w:r>
              <w:t>Accessibility</w:t>
            </w:r>
          </w:p>
        </w:tc>
        <w:tc>
          <w:tcPr>
            <w:tcW w:w="6120" w:type="dxa"/>
          </w:tcPr>
          <w:p w14:paraId="11E77BCD" w14:textId="77777777" w:rsidR="001617EC" w:rsidRDefault="00042318" w:rsidP="001617EC">
            <w:pPr>
              <w:pStyle w:val="Tablebody"/>
              <w:framePr w:hSpace="0" w:wrap="auto" w:vAnchor="margin" w:yAlign="inline"/>
              <w:suppressOverlap w:val="0"/>
            </w:pPr>
            <w:hyperlink r:id="rId43" w:tooltip="WWLAccessibilitySupp@microsoft.com" w:history="1">
              <w:r w:rsidR="001617EC">
                <w:rPr>
                  <w:rStyle w:val="Hyperlink"/>
                </w:rPr>
                <w:t>WWLAccessibilitySupp@microsoft.com</w:t>
              </w:r>
            </w:hyperlink>
          </w:p>
        </w:tc>
      </w:tr>
      <w:tr w:rsidR="001617EC" w14:paraId="2D1DC0B0"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24E09408" w14:textId="77777777" w:rsidR="001617EC" w:rsidRDefault="001617EC" w:rsidP="001617EC">
            <w:pPr>
              <w:pStyle w:val="Tablebodyemphasis"/>
              <w:framePr w:hSpace="0" w:wrap="auto" w:vAnchor="margin" w:yAlign="inline"/>
              <w:suppressOverlap w:val="0"/>
            </w:pPr>
            <w:r>
              <w:t>Image review</w:t>
            </w:r>
          </w:p>
        </w:tc>
        <w:tc>
          <w:tcPr>
            <w:tcW w:w="6120" w:type="dxa"/>
          </w:tcPr>
          <w:p w14:paraId="569BABE1" w14:textId="77777777" w:rsidR="001617EC" w:rsidRDefault="00042318" w:rsidP="001617EC">
            <w:pPr>
              <w:pStyle w:val="Tablebody"/>
              <w:framePr w:hSpace="0" w:wrap="auto" w:vAnchor="margin" w:yAlign="inline"/>
              <w:suppressOverlap w:val="0"/>
            </w:pPr>
            <w:hyperlink r:id="rId44" w:tooltip="WWLImageReview@microsoft.com">
              <w:r w:rsidR="001617EC">
                <w:rPr>
                  <w:rStyle w:val="Hyperlink"/>
                </w:rPr>
                <w:t>WWLImageReview@microsoft.com</w:t>
              </w:r>
            </w:hyperlink>
          </w:p>
        </w:tc>
      </w:tr>
    </w:tbl>
    <w:p w14:paraId="6975F3A1" w14:textId="77777777" w:rsidR="00A55163" w:rsidRDefault="00A55163" w:rsidP="000012EE">
      <w:pPr>
        <w:pStyle w:val="MLXBodycopy"/>
      </w:pPr>
    </w:p>
    <w:p w14:paraId="6D106391" w14:textId="77777777" w:rsidR="00E47927" w:rsidRPr="00BF18B9" w:rsidRDefault="00E47927" w:rsidP="00E47927">
      <w:pPr>
        <w:pStyle w:val="Caption"/>
      </w:pPr>
      <w:r>
        <w:t>Table 2: Links to additional references by topic</w:t>
      </w:r>
    </w:p>
    <w:tbl>
      <w:tblPr>
        <w:tblStyle w:val="TableGrid"/>
        <w:tblW w:w="935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3145"/>
        <w:gridCol w:w="6210"/>
      </w:tblGrid>
      <w:tr w:rsidR="008E3F3B" w14:paraId="56022EC6" w14:textId="77777777" w:rsidTr="008E3F3B">
        <w:tc>
          <w:tcPr>
            <w:tcW w:w="3145" w:type="dxa"/>
            <w:shd w:val="clear" w:color="auto" w:fill="D83B01"/>
          </w:tcPr>
          <w:p w14:paraId="28C8AA16" w14:textId="77777777" w:rsidR="008E3F3B" w:rsidRDefault="008E3F3B" w:rsidP="008E3F3B">
            <w:pPr>
              <w:pStyle w:val="Tableheading"/>
              <w:framePr w:hSpace="0" w:wrap="auto" w:vAnchor="margin" w:yAlign="inline"/>
            </w:pPr>
            <w:r>
              <w:t>Topic</w:t>
            </w:r>
          </w:p>
        </w:tc>
        <w:tc>
          <w:tcPr>
            <w:tcW w:w="6210" w:type="dxa"/>
            <w:shd w:val="clear" w:color="auto" w:fill="D83B01"/>
          </w:tcPr>
          <w:p w14:paraId="3531E3F0" w14:textId="77777777" w:rsidR="008E3F3B" w:rsidRDefault="008E3F3B" w:rsidP="008E3F3B">
            <w:pPr>
              <w:pStyle w:val="Tableheading"/>
              <w:framePr w:hSpace="0" w:wrap="auto" w:vAnchor="margin" w:yAlign="inline"/>
            </w:pPr>
            <w:r>
              <w:t>Link</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6CD876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CC951CD" w14:textId="77777777" w:rsidR="001F2C73" w:rsidRPr="00E03510" w:rsidRDefault="001F2C73" w:rsidP="0088692D">
            <w:pPr>
              <w:pStyle w:val="Tablebodyemphasis"/>
              <w:framePr w:wrap="around"/>
              <w:rPr>
                <w:rFonts w:ascii="Times New Roman" w:hAnsi="Times New Roman" w:cs="Times New Roman"/>
                <w:sz w:val="24"/>
              </w:rPr>
            </w:pPr>
            <w:r w:rsidRPr="00E03510">
              <w:t>Accessibility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253E037" w14:textId="77777777" w:rsidR="001F2C73" w:rsidRPr="00BF18B9" w:rsidRDefault="00042318" w:rsidP="0088692D">
            <w:pPr>
              <w:pStyle w:val="Tablebody"/>
              <w:framePr w:wrap="around"/>
              <w:rPr>
                <w:rStyle w:val="Hyperlink"/>
              </w:rPr>
            </w:pPr>
            <w:hyperlink r:id="rId45" w:tgtFrame="_blank" w:tooltip="Accessibility Checker" w:history="1">
              <w:r w:rsidR="001F2C73">
                <w:rPr>
                  <w:rStyle w:val="Hyperlink"/>
                </w:rPr>
                <w:t>Accessibility Checker</w:t>
              </w:r>
            </w:hyperlink>
            <w:r w:rsidR="001F2C73" w:rsidRPr="00BF18B9">
              <w:rPr>
                <w:rStyle w:val="Hyperlink"/>
              </w:rPr>
              <w:t>  </w:t>
            </w:r>
          </w:p>
        </w:tc>
      </w:tr>
      <w:tr w:rsidR="001F2C73" w:rsidRPr="00E03510" w14:paraId="65E3CCE0"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35D06A10"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781B404" w14:textId="77777777" w:rsidR="001F2C73" w:rsidRPr="00BF18B9" w:rsidRDefault="00042318" w:rsidP="0088692D">
            <w:pPr>
              <w:pStyle w:val="Tablebody"/>
              <w:framePr w:wrap="around"/>
              <w:rPr>
                <w:rStyle w:val="Hyperlink"/>
              </w:rPr>
            </w:pPr>
            <w:hyperlink r:id="rId46" w:tgtFrame="_blank" w:tooltip="Quick Reference Guide to Section 508" w:history="1">
              <w:r w:rsidR="001F2C73" w:rsidRPr="00BF18B9">
                <w:rPr>
                  <w:rStyle w:val="Hyperlink"/>
                </w:rPr>
                <w:t>Quick Reference Guide to Section 508 Requirements and Standards</w:t>
              </w:r>
            </w:hyperlink>
            <w:r w:rsidR="001F2C73" w:rsidRPr="00BF18B9">
              <w:rPr>
                <w:rStyle w:val="Hyperlink"/>
              </w:rPr>
              <w:t> </w:t>
            </w:r>
          </w:p>
        </w:tc>
      </w:tr>
      <w:tr w:rsidR="001F2C73" w:rsidRPr="00E03510" w14:paraId="00347C0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6F379BE4"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36476F5" w14:textId="77777777" w:rsidR="001F2C73" w:rsidRPr="00BF18B9" w:rsidRDefault="00042318" w:rsidP="0088692D">
            <w:pPr>
              <w:pStyle w:val="Tablebody"/>
              <w:framePr w:wrap="around"/>
              <w:rPr>
                <w:rStyle w:val="Hyperlink"/>
              </w:rPr>
            </w:pPr>
            <w:hyperlink r:id="rId47" w:tgtFrame="_blank" w:tooltip="21st Century CVAA" w:history="1">
              <w:r w:rsidR="001F2C73" w:rsidRPr="00BF18B9">
                <w:rPr>
                  <w:rStyle w:val="Hyperlink"/>
                </w:rPr>
                <w:t>21st Century Communications and Video Accessibility Act (CVAA)</w:t>
              </w:r>
            </w:hyperlink>
            <w:r w:rsidR="001F2C73" w:rsidRPr="00BF18B9">
              <w:rPr>
                <w:rStyle w:val="Hyperlink"/>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0E4B57F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8870F60"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65D939"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48" w:tgtFrame="_blank" w:tooltip="Understanding WCAG 2.0" w:history="1">
              <w:r w:rsidR="001F2C73" w:rsidRPr="00E03510">
                <w:rPr>
                  <w:rFonts w:eastAsia="Times New Roman"/>
                  <w:color w:val="0000FF"/>
                  <w:szCs w:val="20"/>
                  <w:u w:val="single"/>
                </w:rPr>
                <w:t>Understanding WCAG Accessibility Guidelines</w:t>
              </w:r>
            </w:hyperlink>
            <w:r w:rsidR="001F2C73" w:rsidRPr="00E03510">
              <w:rPr>
                <w:rFonts w:eastAsia="Times New Roman"/>
                <w:color w:val="000000"/>
                <w:szCs w:val="20"/>
              </w:rPr>
              <w:t> </w:t>
            </w:r>
          </w:p>
        </w:tc>
      </w:tr>
      <w:tr w:rsidR="001F2C73" w:rsidRPr="00E03510" w14:paraId="0A4C578D"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B7A8D1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783E747"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49" w:tgtFrame="_blank" w:tooltip="Multimedia accessibility considerations" w:history="1">
              <w:r w:rsidR="001F2C73" w:rsidRPr="00E03510">
                <w:rPr>
                  <w:rFonts w:eastAsia="Times New Roman"/>
                  <w:color w:val="0000FF"/>
                  <w:szCs w:val="20"/>
                  <w:u w:val="single"/>
                </w:rPr>
                <w:t>Multimedia accessibility considerations</w:t>
              </w:r>
            </w:hyperlink>
            <w:r w:rsidR="001F2C73" w:rsidRPr="00E03510">
              <w:rPr>
                <w:rFonts w:eastAsia="Times New Roman"/>
                <w:color w:val="000000"/>
                <w:szCs w:val="20"/>
              </w:rPr>
              <w:t>  </w:t>
            </w:r>
          </w:p>
        </w:tc>
      </w:tr>
      <w:tr w:rsidR="001F2C73" w:rsidRPr="00E03510" w14:paraId="20F8688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DC77E03"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5939FEFF"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0" w:tgtFrame="_blank" w:tooltip="Microsoft Accessibility" w:history="1">
              <w:r w:rsidR="001F2C73">
                <w:rPr>
                  <w:rFonts w:eastAsia="Times New Roman"/>
                  <w:color w:val="0000FF"/>
                  <w:szCs w:val="20"/>
                  <w:u w:val="single"/>
                </w:rPr>
                <w:t>Microsoft Accessibility</w:t>
              </w:r>
            </w:hyperlink>
            <w:r w:rsidR="001F2C73" w:rsidRPr="00E03510">
              <w:rPr>
                <w:rFonts w:eastAsia="Times New Roman"/>
                <w:color w:val="000000"/>
                <w:szCs w:val="20"/>
              </w:rPr>
              <w:t xml:space="preserve"> (to download accessible Office templates) </w:t>
            </w:r>
          </w:p>
        </w:tc>
      </w:tr>
      <w:tr w:rsidR="001F2C73" w:rsidRPr="00E03510" w14:paraId="17FBBD0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74CF18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7F83450"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1" w:tgtFrame="_blank" w:tooltip="Office Accessibility Center" w:history="1">
              <w:r w:rsidR="001F2C73" w:rsidRPr="00E03510">
                <w:rPr>
                  <w:rFonts w:eastAsia="Times New Roman"/>
                  <w:color w:val="0000FF"/>
                  <w:szCs w:val="20"/>
                  <w:u w:val="single"/>
                </w:rPr>
                <w:t>Office Accessibility Center</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34DA1FCA"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8E7DF8" w14:textId="77777777" w:rsidR="001F2C73" w:rsidRPr="00E03510" w:rsidRDefault="001F2C73" w:rsidP="0088692D">
            <w:pPr>
              <w:pStyle w:val="Tablebodyemphasis"/>
              <w:framePr w:wrap="around"/>
              <w:rPr>
                <w:rFonts w:ascii="Times New Roman" w:hAnsi="Times New Roman" w:cs="Times New Roman"/>
                <w:sz w:val="24"/>
              </w:rPr>
            </w:pPr>
            <w:r w:rsidRPr="00E03510">
              <w:t>Accessibility: visual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8836C30"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2" w:tgtFrame="_blank" w:tooltip="Visual Studio blog" w:history="1">
              <w:r w:rsidR="001F2C73" w:rsidRPr="00E03510">
                <w:rPr>
                  <w:rFonts w:eastAsia="Times New Roman"/>
                  <w:color w:val="0000FF"/>
                  <w:szCs w:val="20"/>
                  <w:u w:val="single"/>
                </w:rPr>
                <w:t>Visual Studio blog on light and dark themes</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F8BFD2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02649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9DAF23E"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3" w:tgtFrame="_blank" w:tooltip="Colour Contrast Analyser" w:history="1">
              <w:r w:rsidR="001F2C73" w:rsidRPr="00E03510">
                <w:rPr>
                  <w:rFonts w:eastAsia="Times New Roman"/>
                  <w:color w:val="0000FF"/>
                  <w:szCs w:val="20"/>
                  <w:u w:val="single"/>
                </w:rPr>
                <w:t>Colour Contrast Analyser by the Paciello Group</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B391CC7"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87AB534" w14:textId="77777777" w:rsidR="001F2C73" w:rsidRPr="00E03510" w:rsidRDefault="001F2C73" w:rsidP="0088692D">
            <w:pPr>
              <w:pStyle w:val="Tablebodyemphasis"/>
              <w:framePr w:wrap="around"/>
              <w:rPr>
                <w:rFonts w:ascii="Times New Roman" w:hAnsi="Times New Roman" w:cs="Times New Roman"/>
                <w:sz w:val="24"/>
              </w:rPr>
            </w:pPr>
            <w:r w:rsidRPr="00E03510">
              <w:t>Accessibility: audio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6865A0B"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4" w:tgtFrame="_blank" w:tooltip="CELA Quick Guide" w:history="1">
              <w:r w:rsidR="001F2C73" w:rsidRPr="00E03510">
                <w:rPr>
                  <w:rFonts w:eastAsia="Times New Roman"/>
                  <w:color w:val="0000FF"/>
                  <w:szCs w:val="20"/>
                  <w:u w:val="single"/>
                </w:rPr>
                <w:t>CELA Quick Guide – Accessibility: Video Player Basics </w:t>
              </w:r>
            </w:hyperlink>
            <w:r w:rsidR="001F2C73" w:rsidRPr="00E03510">
              <w:rPr>
                <w:rFonts w:eastAsia="Times New Roman"/>
                <w:color w:val="000000"/>
                <w:szCs w:val="20"/>
              </w:rPr>
              <w:t> </w:t>
            </w:r>
          </w:p>
        </w:tc>
      </w:tr>
      <w:tr w:rsidR="001F2C73" w:rsidRPr="00E03510" w14:paraId="19DB3BAD"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911F4C2" w14:textId="77777777" w:rsidR="001F2C73" w:rsidRPr="00E03510" w:rsidRDefault="001F2C73" w:rsidP="0088692D">
            <w:pPr>
              <w:pStyle w:val="Tablebodyemphasis"/>
              <w:framePr w:wrap="around"/>
              <w:rPr>
                <w:rFonts w:ascii="Times New Roman" w:hAnsi="Times New Roman" w:cs="Times New Roman"/>
                <w:sz w:val="24"/>
              </w:rPr>
            </w:pPr>
            <w:r w:rsidRPr="00E03510">
              <w:t>Licensing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0E770B3"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5" w:tgtFrame="_blank" w:tooltip="Using photos in ads &amp; products" w:history="1">
              <w:r w:rsidR="001F2C73" w:rsidRPr="00E03510">
                <w:rPr>
                  <w:rFonts w:eastAsia="Times New Roman"/>
                  <w:color w:val="0000FF"/>
                  <w:szCs w:val="20"/>
                  <w:u w:val="single"/>
                </w:rPr>
                <w:t>Guidelines for using photographs in ads &amp; products </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75EEB21C"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A8D1B9D"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62691F9D"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6" w:tgtFrame="_blank" w:tooltip="Find content to use" w:history="1">
              <w:r w:rsidR="001F2C73" w:rsidRPr="00E03510">
                <w:rPr>
                  <w:rFonts w:eastAsia="Times New Roman"/>
                  <w:color w:val="0000FF"/>
                  <w:szCs w:val="20"/>
                  <w:u w:val="single"/>
                </w:rPr>
                <w:t>Finding approved sources of content to use </w:t>
              </w:r>
            </w:hyperlink>
            <w:r w:rsidR="001F2C73" w:rsidRPr="00E03510">
              <w:rPr>
                <w:rFonts w:eastAsia="Times New Roman"/>
                <w:color w:val="000000"/>
                <w:szCs w:val="20"/>
              </w:rPr>
              <w:t> </w:t>
            </w:r>
          </w:p>
        </w:tc>
      </w:tr>
      <w:tr w:rsidR="001F2C73" w:rsidRPr="00E03510" w14:paraId="1820F58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6133C17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9922EFA"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7" w:tgtFrame="_blank" w:tooltip="Using Creative Commons content" w:history="1">
              <w:r w:rsidR="001F2C73" w:rsidRPr="00E03510">
                <w:rPr>
                  <w:rFonts w:eastAsia="Times New Roman"/>
                  <w:color w:val="0000FF"/>
                  <w:szCs w:val="20"/>
                  <w:u w:val="single"/>
                </w:rPr>
                <w:t>Using Creative Commons content</w:t>
              </w:r>
            </w:hyperlink>
            <w:r w:rsidR="001F2C73" w:rsidRPr="00E03510">
              <w:rPr>
                <w:rFonts w:eastAsia="Times New Roman"/>
                <w:color w:val="000000"/>
                <w:szCs w:val="20"/>
              </w:rPr>
              <w:t> </w:t>
            </w:r>
          </w:p>
        </w:tc>
      </w:tr>
      <w:tr w:rsidR="001F2C73" w:rsidRPr="00E03510" w14:paraId="120DA67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37710A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lastRenderedPageBreak/>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9C7D39A"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58" w:tgtFrame="_blank" w:tooltip="Media Licensing Knowledge Base" w:history="1">
              <w:r w:rsidR="001F2C73" w:rsidRPr="00E03510">
                <w:rPr>
                  <w:rFonts w:eastAsia="Times New Roman"/>
                  <w:color w:val="0000FF"/>
                  <w:szCs w:val="20"/>
                  <w:u w:val="single"/>
                </w:rPr>
                <w:t>Media Licensing Knowledge Base</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4B31B60"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30B8162C" w14:textId="77777777" w:rsidR="001F2C73" w:rsidRPr="00E03510" w:rsidRDefault="001F2C73" w:rsidP="0088692D">
            <w:pPr>
              <w:pStyle w:val="Tablebodyemphasis"/>
              <w:framePr w:wrap="around"/>
              <w:rPr>
                <w:rFonts w:ascii="Times New Roman" w:hAnsi="Times New Roman" w:cs="Times New Roman"/>
                <w:sz w:val="24"/>
              </w:rPr>
            </w:pPr>
            <w:r w:rsidRPr="00E03510">
              <w:t>Global Readiness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13761E4" w14:textId="77777777" w:rsidR="001F2C73" w:rsidRPr="00E03510" w:rsidRDefault="00042318" w:rsidP="0088692D">
            <w:pPr>
              <w:pStyle w:val="Tablebody"/>
              <w:framePr w:wrap="around"/>
              <w:rPr>
                <w:rFonts w:ascii="Times New Roman" w:hAnsi="Times New Roman" w:cs="Times New Roman"/>
                <w:sz w:val="24"/>
              </w:rPr>
            </w:pPr>
            <w:hyperlink r:id="rId59" w:tgtFrame="_blank" w:tooltip="Global Readiness portal" w:history="1">
              <w:r w:rsidR="001F2C73" w:rsidRPr="00E03510">
                <w:rPr>
                  <w:color w:val="0000FF"/>
                  <w:u w:val="single"/>
                </w:rPr>
                <w:t>Global Readiness portal</w:t>
              </w:r>
            </w:hyperlink>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7980453"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62E30E1"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515FD01"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60" w:tgtFrame="_blank" w:tooltip="Geographic Issue Specs" w:history="1">
              <w:r w:rsidR="001F2C73">
                <w:rPr>
                  <w:rFonts w:eastAsia="Times New Roman"/>
                  <w:color w:val="0000FF"/>
                  <w:szCs w:val="20"/>
                  <w:u w:val="single"/>
                </w:rPr>
                <w:t>Geographic Issue Specs</w:t>
              </w:r>
            </w:hyperlink>
            <w:r w:rsidR="001F2C73" w:rsidRPr="00E03510">
              <w:rPr>
                <w:rFonts w:eastAsia="Times New Roman"/>
                <w:color w:val="0000FF"/>
                <w:szCs w:val="20"/>
                <w:u w:val="single"/>
              </w:rPr>
              <w:t xml:space="preserve"> </w:t>
            </w:r>
            <w:r w:rsidR="001F2C73" w:rsidRPr="00E03510">
              <w:rPr>
                <w:rFonts w:eastAsia="Times New Roman"/>
                <w:color w:val="000000"/>
                <w:szCs w:val="20"/>
              </w:rPr>
              <w:t>is the definitive guideline for how to handle sensitive geographic areas in Microsoft content.  </w:t>
            </w:r>
          </w:p>
        </w:tc>
      </w:tr>
      <w:tr w:rsidR="001F2C73" w:rsidRPr="00E03510" w14:paraId="48613CE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DEAD2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4A6A6FE" w14:textId="77777777" w:rsidR="001F2C73" w:rsidRPr="00E03510" w:rsidRDefault="001F2C73" w:rsidP="0088692D">
            <w:pPr>
              <w:pStyle w:val="Tablebody"/>
              <w:framePr w:wrap="around"/>
              <w:rPr>
                <w:rFonts w:ascii="Times New Roman" w:hAnsi="Times New Roman" w:cs="Times New Roman"/>
                <w:color w:val="000000"/>
                <w:sz w:val="24"/>
              </w:rPr>
            </w:pPr>
            <w:r w:rsidRPr="00E03510">
              <w:rPr>
                <w:color w:val="000000"/>
              </w:rPr>
              <w:t xml:space="preserve">Guidance for creating or using </w:t>
            </w:r>
            <w:hyperlink r:id="rId61" w:tgtFrame="_blank" w:tooltip="Guidelines for maps and globes" w:history="1">
              <w:r w:rsidRPr="00E03510">
                <w:rPr>
                  <w:color w:val="0000FF"/>
                  <w:u w:val="single"/>
                </w:rPr>
                <w:t>globes, maps, or images depicting continent, country/region,</w:t>
              </w:r>
            </w:hyperlink>
            <w:r w:rsidRPr="00E03510">
              <w:rPr>
                <w:color w:val="000000"/>
              </w:rPr>
              <w:t xml:space="preserve"> or administrative borders.  </w:t>
            </w:r>
          </w:p>
        </w:tc>
      </w:tr>
      <w:tr w:rsidR="001F2C73" w:rsidRPr="00E03510" w14:paraId="22E50925" w14:textId="77777777" w:rsidTr="0088692D">
        <w:tc>
          <w:tcPr>
            <w:tcW w:w="3151" w:type="dxa"/>
            <w:tcBorders>
              <w:top w:val="single" w:sz="6" w:space="0" w:color="666666"/>
              <w:left w:val="single" w:sz="6" w:space="0" w:color="000000"/>
              <w:bottom w:val="single" w:sz="6" w:space="0" w:color="000000"/>
              <w:right w:val="single" w:sz="6" w:space="0" w:color="666666"/>
            </w:tcBorders>
            <w:shd w:val="clear" w:color="auto" w:fill="FFFFFF"/>
            <w:hideMark/>
          </w:tcPr>
          <w:p w14:paraId="556A79EE"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D47DA5" w14:textId="77777777" w:rsidR="001F2C73" w:rsidRPr="00E03510" w:rsidRDefault="00042318" w:rsidP="0088692D">
            <w:pPr>
              <w:pStyle w:val="Tablebody"/>
              <w:framePr w:wrap="around"/>
              <w:rPr>
                <w:rFonts w:ascii="Times New Roman" w:eastAsia="Times New Roman" w:hAnsi="Times New Roman" w:cs="Times New Roman"/>
                <w:color w:val="000000"/>
                <w:sz w:val="24"/>
              </w:rPr>
            </w:pPr>
            <w:hyperlink r:id="rId62" w:tgtFrame="_blank" w:tooltip="Integrating Bing Maps" w:history="1">
              <w:r w:rsidR="001F2C73" w:rsidRPr="00E03510">
                <w:rPr>
                  <w:rFonts w:eastAsia="Times New Roman"/>
                  <w:color w:val="0000FF"/>
                  <w:szCs w:val="20"/>
                  <w:u w:val="single"/>
                </w:rPr>
                <w:t>Integrating Bing Maps</w:t>
              </w:r>
            </w:hyperlink>
            <w:r w:rsidR="001F2C73" w:rsidRPr="00E03510">
              <w:rPr>
                <w:rFonts w:eastAsia="Times New Roman"/>
                <w:color w:val="000000"/>
                <w:szCs w:val="20"/>
              </w:rPr>
              <w:t xml:space="preserve"> into a product or service.  </w:t>
            </w:r>
          </w:p>
        </w:tc>
      </w:tr>
    </w:tbl>
    <w:p w14:paraId="479CA0FD" w14:textId="77777777" w:rsidR="00D376A1" w:rsidRDefault="00D376A1" w:rsidP="000012EE">
      <w:pPr>
        <w:pStyle w:val="MLXBodycopy"/>
      </w:pPr>
    </w:p>
    <w:p w14:paraId="5ED8EDDD" w14:textId="77777777" w:rsidR="00D376A1" w:rsidRPr="000012EE" w:rsidRDefault="00D376A1" w:rsidP="000012EE">
      <w:pPr>
        <w:pStyle w:val="MLXBodycopy"/>
      </w:pPr>
    </w:p>
    <w:sectPr w:rsidR="00D376A1" w:rsidRPr="000012EE" w:rsidSect="00F102B5">
      <w:headerReference w:type="even" r:id="rId63"/>
      <w:headerReference w:type="default" r:id="rId64"/>
      <w:footerReference w:type="even" r:id="rId65"/>
      <w:footerReference w:type="default" r:id="rId66"/>
      <w:headerReference w:type="first" r:id="rId67"/>
      <w:footerReference w:type="first" r:id="rId68"/>
      <w:pgSz w:w="15840" w:h="12240" w:orient="landscape"/>
      <w:pgMar w:top="720" w:right="720" w:bottom="720" w:left="720" w:header="1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DB248" w14:textId="77777777" w:rsidR="00042318" w:rsidRDefault="00042318" w:rsidP="00BB47D4">
      <w:pPr>
        <w:spacing w:after="0" w:line="240" w:lineRule="auto"/>
      </w:pPr>
      <w:r>
        <w:separator/>
      </w:r>
    </w:p>
  </w:endnote>
  <w:endnote w:type="continuationSeparator" w:id="0">
    <w:p w14:paraId="63D02075" w14:textId="77777777" w:rsidR="00042318" w:rsidRDefault="00042318" w:rsidP="00BB47D4">
      <w:pPr>
        <w:spacing w:after="0" w:line="240" w:lineRule="auto"/>
      </w:pPr>
      <w:r>
        <w:continuationSeparator/>
      </w:r>
    </w:p>
  </w:endnote>
  <w:endnote w:type="continuationNotice" w:id="1">
    <w:p w14:paraId="61C38D15" w14:textId="77777777" w:rsidR="00042318" w:rsidRDefault="000423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0CB05" w14:textId="77777777" w:rsidR="001C290E" w:rsidRDefault="001C2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6CD35" w14:textId="77777777" w:rsidR="0088692D" w:rsidRPr="00C029AC" w:rsidRDefault="008C0660" w:rsidP="00C029A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9270" behindDoc="0" locked="0" layoutInCell="0" allowOverlap="1" wp14:anchorId="782AF003" wp14:editId="22469B0D">
              <wp:simplePos x="0" y="0"/>
              <wp:positionH relativeFrom="page">
                <wp:posOffset>0</wp:posOffset>
              </wp:positionH>
              <wp:positionV relativeFrom="page">
                <wp:posOffset>7315200</wp:posOffset>
              </wp:positionV>
              <wp:extent cx="10058400" cy="266700"/>
              <wp:effectExtent l="0" t="0" r="0" b="0"/>
              <wp:wrapNone/>
              <wp:docPr id="5" name="MSIPCM8bee4d3e9f24a5bf35b24514" descr="{&quot;HashCode&quot;:-1634785317,&quot;Height&quot;:612.0,&quot;Width&quot;:79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82AF003" id="_x0000_t202" coordsize="21600,21600" o:spt="202" path="m,l,21600r21600,l21600,xe">
              <v:stroke joinstyle="miter"/>
              <v:path gradientshapeok="t" o:connecttype="rect"/>
            </v:shapetype>
            <v:shape id="MSIPCM8bee4d3e9f24a5bf35b24514" o:spid="_x0000_s1027" type="#_x0000_t202" alt="{&quot;HashCode&quot;:-1634785317,&quot;Height&quot;:612.0,&quot;Width&quot;:792.0,&quot;Placement&quot;:&quot;Footer&quot;,&quot;Index&quot;:&quot;Primary&quot;,&quot;Section&quot;:1,&quot;Top&quot;:0.0,&quot;Left&quot;:0.0}" style="position:absolute;margin-left:0;margin-top:8in;width:11in;height:21pt;z-index:25165927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RdUVxh4DAABABgAADgAAAAAAAAAA&#10;AAAAAAAuAgAAZHJzL2Uyb0RvYy54bWxQSwECLQAUAAYACAAAACEAtAzrd9wAAAALAQAADwAAAAAA&#10;AAAAAAAAAAB4BQAAZHJzL2Rvd25yZXYueG1sUEsFBgAAAAAEAAQA8wAAAIEGAAAAAA==&#10;" o:allowincell="f" filled="f" stroked="f" strokeweight=".5pt">
              <v:textbox inset="20pt,0,,0">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5" behindDoc="0" locked="1" layoutInCell="1" allowOverlap="1" wp14:anchorId="09B71439" wp14:editId="4F8F81A8">
          <wp:simplePos x="0" y="0"/>
          <wp:positionH relativeFrom="page">
            <wp:posOffset>8406130</wp:posOffset>
          </wp:positionH>
          <wp:positionV relativeFrom="page">
            <wp:posOffset>7035165</wp:posOffset>
          </wp:positionV>
          <wp:extent cx="1362075" cy="502920"/>
          <wp:effectExtent l="0" t="0" r="0" b="0"/>
          <wp:wrapNone/>
          <wp:docPr id="1699918024" name="Picture 16999180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88692D" w:rsidRPr="00DA55BF">
      <w:rPr>
        <w:rFonts w:asciiTheme="minorHAnsi" w:eastAsiaTheme="minorEastAsia" w:hAnsiTheme="minorHAnsi" w:cstheme="minorBidi"/>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DA55BF">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18</w:t>
    </w:r>
    <w:r w:rsidR="0088692D" w:rsidRPr="00DA55BF">
      <w:rPr>
        <w:rFonts w:asciiTheme="minorHAnsi" w:eastAsiaTheme="minorEastAsia" w:hAnsiTheme="minorHAnsi" w:cstheme="minorBidi"/>
        <w:spacing w:val="0"/>
        <w:kern w:val="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2AE8E" w14:textId="77777777" w:rsidR="0088692D" w:rsidRPr="00C029AC" w:rsidRDefault="008C0660" w:rsidP="00EF2F4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60294" behindDoc="0" locked="0" layoutInCell="0" allowOverlap="1" wp14:anchorId="6B564D19" wp14:editId="68D89C7C">
              <wp:simplePos x="0" y="0"/>
              <wp:positionH relativeFrom="page">
                <wp:posOffset>0</wp:posOffset>
              </wp:positionH>
              <wp:positionV relativeFrom="page">
                <wp:posOffset>7315200</wp:posOffset>
              </wp:positionV>
              <wp:extent cx="10058400" cy="266700"/>
              <wp:effectExtent l="0" t="0" r="0" b="0"/>
              <wp:wrapNone/>
              <wp:docPr id="10" name="MSIPCM7ad64b7eabff5587b1832d07" descr="{&quot;HashCode&quot;:-1634785317,&quot;Height&quot;:612.0,&quot;Width&quot;:79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6B564D19" id="_x0000_t202" coordsize="21600,21600" o:spt="202" path="m,l,21600r21600,l21600,xe">
              <v:stroke joinstyle="miter"/>
              <v:path gradientshapeok="t" o:connecttype="rect"/>
            </v:shapetype>
            <v:shape id="MSIPCM7ad64b7eabff5587b1832d07" o:spid="_x0000_s1031" type="#_x0000_t202" alt="{&quot;HashCode&quot;:-1634785317,&quot;Height&quot;:612.0,&quot;Width&quot;:792.0,&quot;Placement&quot;:&quot;Footer&quot;,&quot;Index&quot;:&quot;FirstPage&quot;,&quot;Section&quot;:1,&quot;Top&quot;:0.0,&quot;Left&quot;:0.0}" style="position:absolute;margin-left:0;margin-top:8in;width:11in;height:21pt;z-index:25166029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Fx5Yex4DAABDBgAADgAAAAAAAAAA&#10;AAAAAAAuAgAAZHJzL2Uyb0RvYy54bWxQSwECLQAUAAYACAAAACEAtAzrd9wAAAALAQAADwAAAAAA&#10;AAAAAAAAAAB4BQAAZHJzL2Rvd25yZXYueG1sUEsFBgAAAAAEAAQA8wAAAIEGAAAAAA==&#10;" o:allowincell="f" filled="f" stroked="f" strokeweight=".5pt">
              <v:textbox inset="20pt,0,,0">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6" behindDoc="0" locked="1" layoutInCell="1" allowOverlap="1" wp14:anchorId="58F82A2C" wp14:editId="4376ADC1">
          <wp:simplePos x="0" y="0"/>
          <wp:positionH relativeFrom="page">
            <wp:posOffset>8614410</wp:posOffset>
          </wp:positionH>
          <wp:positionV relativeFrom="page">
            <wp:posOffset>6935470</wp:posOffset>
          </wp:positionV>
          <wp:extent cx="1362075" cy="50292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88692D" w:rsidRPr="009613B0">
      <w:rPr>
        <w:rFonts w:asciiTheme="minorHAnsi" w:eastAsiaTheme="minorEastAsia" w:hAnsiTheme="minorHAnsi" w:cstheme="minorBidi"/>
        <w:noProof/>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9613B0">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w:t>
    </w:r>
    <w:r w:rsidR="0088692D" w:rsidRPr="009613B0">
      <w:rPr>
        <w:rFonts w:asciiTheme="minorHAnsi" w:eastAsiaTheme="minorEastAsia" w:hAnsiTheme="minorHAnsi" w:cstheme="minorBidi"/>
        <w:noProof/>
        <w:spacing w:val="0"/>
        <w:kern w:val="0"/>
        <w:sz w:val="22"/>
        <w:szCs w:val="22"/>
      </w:rPr>
      <w:fldChar w:fldCharType="end"/>
    </w:r>
    <w:r w:rsidR="0088692D" w:rsidRPr="00C029AC">
      <w:rPr>
        <w:rFonts w:asciiTheme="minorHAnsi" w:eastAsiaTheme="minorHAnsi" w:hAnsiTheme="minorHAnsi" w:cstheme="minorBidi"/>
        <w:noProof/>
        <w:spacing w:val="0"/>
        <w:kern w:val="0"/>
        <w:sz w:val="22"/>
        <w:szCs w:val="22"/>
      </w:rPr>
      <w:tab/>
    </w:r>
  </w:p>
  <w:p w14:paraId="052F6990" w14:textId="77777777" w:rsidR="0088692D" w:rsidRDefault="00886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37A6A" w14:textId="77777777" w:rsidR="00042318" w:rsidRDefault="00042318" w:rsidP="00BB47D4">
      <w:pPr>
        <w:spacing w:after="0" w:line="240" w:lineRule="auto"/>
      </w:pPr>
      <w:r>
        <w:separator/>
      </w:r>
    </w:p>
  </w:footnote>
  <w:footnote w:type="continuationSeparator" w:id="0">
    <w:p w14:paraId="126B8CA3" w14:textId="77777777" w:rsidR="00042318" w:rsidRDefault="00042318" w:rsidP="00BB47D4">
      <w:pPr>
        <w:spacing w:after="0" w:line="240" w:lineRule="auto"/>
      </w:pPr>
      <w:r>
        <w:continuationSeparator/>
      </w:r>
    </w:p>
  </w:footnote>
  <w:footnote w:type="continuationNotice" w:id="1">
    <w:p w14:paraId="4CEB900E" w14:textId="77777777" w:rsidR="00042318" w:rsidRDefault="000423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54FF0" w14:textId="77777777" w:rsidR="001C290E" w:rsidRDefault="001C29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1FBB7" w14:textId="77777777" w:rsidR="0088692D" w:rsidRPr="006B5A65" w:rsidRDefault="0088692D">
    <w:pPr>
      <w:pStyle w:val="Header"/>
      <w:rPr>
        <w:color w:val="FFFFFF" w:themeColor="background1"/>
      </w:rPr>
    </w:pPr>
    <w:r>
      <w:rPr>
        <w:noProof/>
      </w:rPr>
      <mc:AlternateContent>
        <mc:Choice Requires="wps">
          <w:drawing>
            <wp:anchor distT="0" distB="0" distL="114300" distR="114300" simplePos="0" relativeHeight="251655170" behindDoc="0" locked="0" layoutInCell="1" allowOverlap="1" wp14:anchorId="3561E9CD" wp14:editId="08532123">
              <wp:simplePos x="0" y="0"/>
              <wp:positionH relativeFrom="column">
                <wp:posOffset>-457200</wp:posOffset>
              </wp:positionH>
              <wp:positionV relativeFrom="paragraph">
                <wp:posOffset>-87464</wp:posOffset>
              </wp:positionV>
              <wp:extent cx="10058124" cy="473102"/>
              <wp:effectExtent l="0" t="0" r="635" b="3175"/>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8124" cy="473102"/>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E9CD" id="Rectangle 6" o:spid="_x0000_s1026" style="position:absolute;margin-left:-36pt;margin-top:-6.9pt;width:11in;height:37.2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" fillcolor="#d83b01" stroked="f" strokeweight=".5pt">
              <v:textbox inset=",,,7.2pt">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v:textbox>
            </v:rect>
          </w:pict>
        </mc:Fallback>
      </mc:AlternateContent>
    </w:r>
    <w:r>
      <w:t xml:space="preserve">Worldwide </w:t>
    </w:r>
    <w:r w:rsidRPr="006B5A65">
      <w:rPr>
        <w:color w:val="FFFFFF" w:themeColor="background1"/>
      </w:rPr>
      <w:t>Learning Compliance Checklist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8B39A" w14:textId="77777777" w:rsidR="0088692D" w:rsidRDefault="0088692D" w:rsidP="00143C79">
    <w:pPr>
      <w:pStyle w:val="Header"/>
    </w:pPr>
    <w:r>
      <w:rPr>
        <w:noProof/>
      </w:rPr>
      <mc:AlternateContent>
        <mc:Choice Requires="wpg">
          <w:drawing>
            <wp:anchor distT="0" distB="0" distL="114300" distR="114300" simplePos="0" relativeHeight="251658244" behindDoc="0" locked="0" layoutInCell="1" allowOverlap="1" wp14:anchorId="4F6DF7A7" wp14:editId="48C2918B">
              <wp:simplePos x="0" y="0"/>
              <wp:positionH relativeFrom="column">
                <wp:posOffset>-457200</wp:posOffset>
              </wp:positionH>
              <wp:positionV relativeFrom="paragraph">
                <wp:posOffset>-174625</wp:posOffset>
              </wp:positionV>
              <wp:extent cx="10058400" cy="3048635"/>
              <wp:effectExtent l="0" t="0" r="0" b="0"/>
              <wp:wrapTopAndBottom/>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3048635"/>
                        <a:chOff x="0" y="0"/>
                        <a:chExt cx="10090150" cy="3048635"/>
                      </a:xfrm>
                    </wpg:grpSpPr>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90150" cy="30486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254442" y="1959997"/>
                          <a:ext cx="9747250" cy="965835"/>
                        </a:xfrm>
                        <a:prstGeom prst="rect">
                          <a:avLst/>
                        </a:prstGeom>
                        <a:noFill/>
                        <a:ln w="6350">
                          <a:noFill/>
                        </a:ln>
                      </wps:spPr>
                      <wps:txb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F6DF7A7" id="Group 3" o:spid="_x0000_s1028" style="position:absolute;margin-left:-36pt;margin-top:-13.75pt;width:11in;height:240.05pt;z-index:251658244;mso-width-relative:margin" coordsize="100901,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0;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person standing in front of a door&#10;&#10;Description generated with very high confidence" href="https://microsoft.sharepoint.com/teams/BrandCentral/Pages/Bundles/MSC16_roundBetty_013.aspx" style="position:absolute;width:100901;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" o:button="t">
                <v:fill o:detectmouseclick="t"/>
                <v:imagedata r:id="rId3" o:title="A person standing in front of a door&#10;&#10;Description generated with very high confidence" croptop="11786f" cropbottom="13900f" recolortarget="black"/>
              </v:shape>
              <v:shapetype id="_x0000_t202" coordsize="21600,21600" o:spt="202" path="m,l,21600r21600,l21600,xe">
                <v:stroke joinstyle="miter"/>
                <v:path gradientshapeok="t" o:connecttype="rect"/>
              </v:shapetype>
              <v:shape id="Text Box 8" o:spid="_x0000_s1030" type="#_x0000_t202" style="position:absolute;left:2544;top:19599;width:97472;height: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" filled="f" stroked="f" strokeweight=".5pt">
                <v:textbo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v:textbox>
              </v:shape>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F28"/>
    <w:multiLevelType w:val="hybridMultilevel"/>
    <w:tmpl w:val="F9885D10"/>
    <w:lvl w:ilvl="0" w:tplc="C24082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729AB"/>
    <w:multiLevelType w:val="hybridMultilevel"/>
    <w:tmpl w:val="9D86B5D4"/>
    <w:lvl w:ilvl="0" w:tplc="21C262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D7AA1"/>
    <w:multiLevelType w:val="hybridMultilevel"/>
    <w:tmpl w:val="7ABCE364"/>
    <w:lvl w:ilvl="0" w:tplc="FAC027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78111E8"/>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D1F2B"/>
    <w:multiLevelType w:val="hybridMultilevel"/>
    <w:tmpl w:val="B48AA9AA"/>
    <w:lvl w:ilvl="0" w:tplc="70783B06">
      <w:start w:val="1"/>
      <w:numFmt w:val="upperRoman"/>
      <w:lvlText w:val="%1."/>
      <w:lvlJc w:val="righ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6" w15:restartNumberingAfterBreak="0">
    <w:nsid w:val="20452C3B"/>
    <w:multiLevelType w:val="hybridMultilevel"/>
    <w:tmpl w:val="4EAA3996"/>
    <w:lvl w:ilvl="0" w:tplc="9FD066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025430"/>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7187"/>
    <w:multiLevelType w:val="hybridMultilevel"/>
    <w:tmpl w:val="414A2EC0"/>
    <w:lvl w:ilvl="0" w:tplc="E962131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53FF"/>
    <w:multiLevelType w:val="hybridMultilevel"/>
    <w:tmpl w:val="4BD21F44"/>
    <w:lvl w:ilvl="0" w:tplc="E0F269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326A53"/>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8B23E1"/>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33D3D"/>
    <w:multiLevelType w:val="hybridMultilevel"/>
    <w:tmpl w:val="3B1E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055"/>
    <w:multiLevelType w:val="hybridMultilevel"/>
    <w:tmpl w:val="340E6B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87ABB"/>
    <w:multiLevelType w:val="hybridMultilevel"/>
    <w:tmpl w:val="4B3CA304"/>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F7D6A19"/>
    <w:multiLevelType w:val="hybridMultilevel"/>
    <w:tmpl w:val="DE563514"/>
    <w:lvl w:ilvl="0" w:tplc="C2605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85676"/>
    <w:multiLevelType w:val="hybridMultilevel"/>
    <w:tmpl w:val="7D3839C8"/>
    <w:lvl w:ilvl="0" w:tplc="16F63AC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731C7"/>
    <w:multiLevelType w:val="hybridMultilevel"/>
    <w:tmpl w:val="6AD29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97216"/>
    <w:multiLevelType w:val="hybridMultilevel"/>
    <w:tmpl w:val="62F029EA"/>
    <w:lvl w:ilvl="0" w:tplc="01B28C2E">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062CEA"/>
    <w:multiLevelType w:val="hybridMultilevel"/>
    <w:tmpl w:val="5964AC68"/>
    <w:lvl w:ilvl="0" w:tplc="9D14AC7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0017E2"/>
    <w:multiLevelType w:val="multilevel"/>
    <w:tmpl w:val="F2DA1EA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5F9A504C"/>
    <w:multiLevelType w:val="hybridMultilevel"/>
    <w:tmpl w:val="610CA07C"/>
    <w:lvl w:ilvl="0" w:tplc="B1E4E774">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15:restartNumberingAfterBreak="0">
    <w:nsid w:val="61A24AD4"/>
    <w:multiLevelType w:val="hybridMultilevel"/>
    <w:tmpl w:val="EAFEB072"/>
    <w:lvl w:ilvl="0" w:tplc="7A382D36">
      <w:start w:val="1"/>
      <w:numFmt w:val="bullet"/>
      <w:lvlText w:val=""/>
      <w:lvlJc w:val="left"/>
      <w:pPr>
        <w:ind w:left="720" w:hanging="360"/>
      </w:pPr>
      <w:rPr>
        <w:rFonts w:ascii="Symbol" w:hAnsi="Symbol" w:hint="default"/>
      </w:rPr>
    </w:lvl>
    <w:lvl w:ilvl="1" w:tplc="E56C226C">
      <w:start w:val="1"/>
      <w:numFmt w:val="bullet"/>
      <w:lvlText w:val="o"/>
      <w:lvlJc w:val="left"/>
      <w:pPr>
        <w:ind w:left="1440" w:hanging="360"/>
      </w:pPr>
      <w:rPr>
        <w:rFonts w:ascii="Courier New" w:hAnsi="Courier New" w:hint="default"/>
      </w:rPr>
    </w:lvl>
    <w:lvl w:ilvl="2" w:tplc="02524616">
      <w:start w:val="1"/>
      <w:numFmt w:val="bullet"/>
      <w:lvlText w:val=""/>
      <w:lvlJc w:val="left"/>
      <w:pPr>
        <w:ind w:left="2160" w:hanging="360"/>
      </w:pPr>
      <w:rPr>
        <w:rFonts w:ascii="Wingdings" w:hAnsi="Wingdings" w:hint="default"/>
      </w:rPr>
    </w:lvl>
    <w:lvl w:ilvl="3" w:tplc="2250CCCA">
      <w:start w:val="1"/>
      <w:numFmt w:val="bullet"/>
      <w:lvlText w:val=""/>
      <w:lvlJc w:val="left"/>
      <w:pPr>
        <w:ind w:left="2880" w:hanging="360"/>
      </w:pPr>
      <w:rPr>
        <w:rFonts w:ascii="Symbol" w:hAnsi="Symbol" w:hint="default"/>
      </w:rPr>
    </w:lvl>
    <w:lvl w:ilvl="4" w:tplc="F990B93E">
      <w:start w:val="1"/>
      <w:numFmt w:val="bullet"/>
      <w:lvlText w:val="o"/>
      <w:lvlJc w:val="left"/>
      <w:pPr>
        <w:ind w:left="3600" w:hanging="360"/>
      </w:pPr>
      <w:rPr>
        <w:rFonts w:ascii="Courier New" w:hAnsi="Courier New" w:hint="default"/>
      </w:rPr>
    </w:lvl>
    <w:lvl w:ilvl="5" w:tplc="1890AFC4">
      <w:start w:val="1"/>
      <w:numFmt w:val="bullet"/>
      <w:lvlText w:val=""/>
      <w:lvlJc w:val="left"/>
      <w:pPr>
        <w:ind w:left="4320" w:hanging="360"/>
      </w:pPr>
      <w:rPr>
        <w:rFonts w:ascii="Wingdings" w:hAnsi="Wingdings" w:hint="default"/>
      </w:rPr>
    </w:lvl>
    <w:lvl w:ilvl="6" w:tplc="7BC26766">
      <w:start w:val="1"/>
      <w:numFmt w:val="bullet"/>
      <w:lvlText w:val=""/>
      <w:lvlJc w:val="left"/>
      <w:pPr>
        <w:ind w:left="5040" w:hanging="360"/>
      </w:pPr>
      <w:rPr>
        <w:rFonts w:ascii="Symbol" w:hAnsi="Symbol" w:hint="default"/>
      </w:rPr>
    </w:lvl>
    <w:lvl w:ilvl="7" w:tplc="4B3A7D1A">
      <w:start w:val="1"/>
      <w:numFmt w:val="bullet"/>
      <w:lvlText w:val="o"/>
      <w:lvlJc w:val="left"/>
      <w:pPr>
        <w:ind w:left="5760" w:hanging="360"/>
      </w:pPr>
      <w:rPr>
        <w:rFonts w:ascii="Courier New" w:hAnsi="Courier New" w:hint="default"/>
      </w:rPr>
    </w:lvl>
    <w:lvl w:ilvl="8" w:tplc="DDF46256">
      <w:start w:val="1"/>
      <w:numFmt w:val="bullet"/>
      <w:lvlText w:val=""/>
      <w:lvlJc w:val="left"/>
      <w:pPr>
        <w:ind w:left="6480" w:hanging="360"/>
      </w:pPr>
      <w:rPr>
        <w:rFonts w:ascii="Wingdings" w:hAnsi="Wingdings" w:hint="default"/>
      </w:rPr>
    </w:lvl>
  </w:abstractNum>
  <w:abstractNum w:abstractNumId="25" w15:restartNumberingAfterBreak="0">
    <w:nsid w:val="6631296D"/>
    <w:multiLevelType w:val="hybridMultilevel"/>
    <w:tmpl w:val="FE828A56"/>
    <w:lvl w:ilvl="0" w:tplc="99561D3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3397C"/>
    <w:multiLevelType w:val="hybridMultilevel"/>
    <w:tmpl w:val="F3CC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40E7D"/>
    <w:multiLevelType w:val="hybridMultilevel"/>
    <w:tmpl w:val="9A6481E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19">
      <w:start w:val="1"/>
      <w:numFmt w:val="lowerLetter"/>
      <w:lvlText w:val="%4."/>
      <w:lvlJc w:val="left"/>
      <w:pPr>
        <w:ind w:left="360" w:hanging="360"/>
      </w:pPr>
      <w:rPr>
        <w:rFonts w:hint="default"/>
      </w:rPr>
    </w:lvl>
    <w:lvl w:ilvl="4" w:tplc="04090001">
      <w:start w:val="1"/>
      <w:numFmt w:val="bullet"/>
      <w:lvlText w:val=""/>
      <w:lvlJc w:val="left"/>
      <w:pPr>
        <w:ind w:left="72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800A7"/>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9284A"/>
    <w:multiLevelType w:val="hybridMultilevel"/>
    <w:tmpl w:val="D4C4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4099"/>
    <w:multiLevelType w:val="hybridMultilevel"/>
    <w:tmpl w:val="6A9C8132"/>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74738"/>
    <w:multiLevelType w:val="hybridMultilevel"/>
    <w:tmpl w:val="9ABC9BA4"/>
    <w:lvl w:ilvl="0" w:tplc="7C28A258">
      <w:start w:val="1"/>
      <w:numFmt w:val="bullet"/>
      <w:pStyle w:val="MLXListbullet1"/>
      <w:lvlText w:val=""/>
      <w:lvlJc w:val="left"/>
      <w:pPr>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D49AA"/>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F047E9"/>
    <w:multiLevelType w:val="hybridMultilevel"/>
    <w:tmpl w:val="D9BC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570"/>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1"/>
  </w:num>
  <w:num w:numId="3">
    <w:abstractNumId w:val="23"/>
  </w:num>
  <w:num w:numId="4">
    <w:abstractNumId w:val="27"/>
  </w:num>
  <w:num w:numId="5">
    <w:abstractNumId w:val="32"/>
  </w:num>
  <w:num w:numId="6">
    <w:abstractNumId w:val="13"/>
  </w:num>
  <w:num w:numId="7">
    <w:abstractNumId w:val="19"/>
  </w:num>
  <w:num w:numId="8">
    <w:abstractNumId w:val="30"/>
  </w:num>
  <w:num w:numId="9">
    <w:abstractNumId w:val="15"/>
  </w:num>
  <w:num w:numId="10">
    <w:abstractNumId w:val="4"/>
  </w:num>
  <w:num w:numId="11">
    <w:abstractNumId w:val="22"/>
  </w:num>
  <w:num w:numId="12">
    <w:abstractNumId w:val="28"/>
  </w:num>
  <w:num w:numId="13">
    <w:abstractNumId w:val="33"/>
  </w:num>
  <w:num w:numId="14">
    <w:abstractNumId w:val="16"/>
  </w:num>
  <w:num w:numId="15">
    <w:abstractNumId w:val="31"/>
  </w:num>
  <w:num w:numId="16">
    <w:abstractNumId w:val="29"/>
  </w:num>
  <w:num w:numId="17">
    <w:abstractNumId w:val="26"/>
  </w:num>
  <w:num w:numId="18">
    <w:abstractNumId w:val="20"/>
  </w:num>
  <w:num w:numId="19">
    <w:abstractNumId w:val="31"/>
  </w:num>
  <w:num w:numId="20">
    <w:abstractNumId w:val="31"/>
  </w:num>
  <w:num w:numId="21">
    <w:abstractNumId w:val="34"/>
  </w:num>
  <w:num w:numId="22">
    <w:abstractNumId w:val="3"/>
  </w:num>
  <w:num w:numId="23">
    <w:abstractNumId w:val="14"/>
  </w:num>
  <w:num w:numId="24">
    <w:abstractNumId w:val="7"/>
  </w:num>
  <w:num w:numId="25">
    <w:abstractNumId w:val="5"/>
  </w:num>
  <w:num w:numId="26">
    <w:abstractNumId w:val="18"/>
  </w:num>
  <w:num w:numId="27">
    <w:abstractNumId w:val="25"/>
  </w:num>
  <w:num w:numId="28">
    <w:abstractNumId w:val="25"/>
  </w:num>
  <w:num w:numId="29">
    <w:abstractNumId w:val="21"/>
  </w:num>
  <w:num w:numId="30">
    <w:abstractNumId w:val="2"/>
  </w:num>
  <w:num w:numId="31">
    <w:abstractNumId w:val="10"/>
  </w:num>
  <w:num w:numId="32">
    <w:abstractNumId w:val="1"/>
  </w:num>
  <w:num w:numId="33">
    <w:abstractNumId w:val="6"/>
  </w:num>
  <w:num w:numId="34">
    <w:abstractNumId w:val="9"/>
  </w:num>
  <w:num w:numId="35">
    <w:abstractNumId w:val="12"/>
  </w:num>
  <w:num w:numId="36">
    <w:abstractNumId w:val="35"/>
  </w:num>
  <w:num w:numId="37">
    <w:abstractNumId w:val="17"/>
  </w:num>
  <w:num w:numId="38">
    <w:abstractNumId w:val="8"/>
  </w:num>
  <w:num w:numId="3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edit="forms" w:enforcement="1" w:cryptProviderType="rsaAES" w:cryptAlgorithmClass="hash" w:cryptAlgorithmType="typeAny" w:cryptAlgorithmSid="14" w:cryptSpinCount="100000" w:hash="viCWG5mK2mY6lRjRoorFw2iKOS9DAp1XuzJ5YuBS81uhWtYvQCpkXukirfWvMeAscCP2tbtyVKVewLdT2dNSuw==" w:salt="//0mzsmSwSVhg/MXtuW+2w=="/>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A6A"/>
    <w:rsid w:val="000004D4"/>
    <w:rsid w:val="000012EE"/>
    <w:rsid w:val="00002217"/>
    <w:rsid w:val="000024E6"/>
    <w:rsid w:val="00003F0E"/>
    <w:rsid w:val="000070E2"/>
    <w:rsid w:val="00007BEE"/>
    <w:rsid w:val="00010788"/>
    <w:rsid w:val="00012109"/>
    <w:rsid w:val="00012178"/>
    <w:rsid w:val="000122A1"/>
    <w:rsid w:val="00012984"/>
    <w:rsid w:val="00012B87"/>
    <w:rsid w:val="000133DA"/>
    <w:rsid w:val="00013BAF"/>
    <w:rsid w:val="0001400E"/>
    <w:rsid w:val="00015323"/>
    <w:rsid w:val="00016CA0"/>
    <w:rsid w:val="00022CF9"/>
    <w:rsid w:val="0002327B"/>
    <w:rsid w:val="0002371C"/>
    <w:rsid w:val="00023A63"/>
    <w:rsid w:val="00023CA4"/>
    <w:rsid w:val="000243FF"/>
    <w:rsid w:val="000246CE"/>
    <w:rsid w:val="00030395"/>
    <w:rsid w:val="00030CEA"/>
    <w:rsid w:val="00031267"/>
    <w:rsid w:val="00031F67"/>
    <w:rsid w:val="0003286A"/>
    <w:rsid w:val="00033709"/>
    <w:rsid w:val="0003418E"/>
    <w:rsid w:val="00035501"/>
    <w:rsid w:val="000363FA"/>
    <w:rsid w:val="00036AD3"/>
    <w:rsid w:val="00037539"/>
    <w:rsid w:val="00040D39"/>
    <w:rsid w:val="000419C1"/>
    <w:rsid w:val="00042318"/>
    <w:rsid w:val="000429A2"/>
    <w:rsid w:val="00042A66"/>
    <w:rsid w:val="00043BF6"/>
    <w:rsid w:val="00044262"/>
    <w:rsid w:val="00044586"/>
    <w:rsid w:val="000446EA"/>
    <w:rsid w:val="000449A8"/>
    <w:rsid w:val="00045157"/>
    <w:rsid w:val="00045472"/>
    <w:rsid w:val="00045AAB"/>
    <w:rsid w:val="00045BCC"/>
    <w:rsid w:val="00045BD2"/>
    <w:rsid w:val="000476D7"/>
    <w:rsid w:val="00050780"/>
    <w:rsid w:val="00050E9C"/>
    <w:rsid w:val="000511E4"/>
    <w:rsid w:val="00051DAA"/>
    <w:rsid w:val="0005515B"/>
    <w:rsid w:val="0005570D"/>
    <w:rsid w:val="00055EAC"/>
    <w:rsid w:val="00056D3E"/>
    <w:rsid w:val="000577EC"/>
    <w:rsid w:val="00061133"/>
    <w:rsid w:val="0006127A"/>
    <w:rsid w:val="000623BC"/>
    <w:rsid w:val="0006583D"/>
    <w:rsid w:val="000661E7"/>
    <w:rsid w:val="00066D31"/>
    <w:rsid w:val="00067A97"/>
    <w:rsid w:val="00067D7B"/>
    <w:rsid w:val="00073730"/>
    <w:rsid w:val="00073F08"/>
    <w:rsid w:val="00074C0F"/>
    <w:rsid w:val="0007524D"/>
    <w:rsid w:val="00075789"/>
    <w:rsid w:val="000759F1"/>
    <w:rsid w:val="00076804"/>
    <w:rsid w:val="0007777F"/>
    <w:rsid w:val="000779DB"/>
    <w:rsid w:val="00077F1F"/>
    <w:rsid w:val="00082547"/>
    <w:rsid w:val="00082DBC"/>
    <w:rsid w:val="00084B66"/>
    <w:rsid w:val="00086779"/>
    <w:rsid w:val="000869D1"/>
    <w:rsid w:val="0008737C"/>
    <w:rsid w:val="00087648"/>
    <w:rsid w:val="00087B58"/>
    <w:rsid w:val="00087E99"/>
    <w:rsid w:val="00090465"/>
    <w:rsid w:val="00090525"/>
    <w:rsid w:val="000919D0"/>
    <w:rsid w:val="00094250"/>
    <w:rsid w:val="0009544A"/>
    <w:rsid w:val="00096E37"/>
    <w:rsid w:val="00097E24"/>
    <w:rsid w:val="000A05C4"/>
    <w:rsid w:val="000A130C"/>
    <w:rsid w:val="000A1733"/>
    <w:rsid w:val="000A1D54"/>
    <w:rsid w:val="000A2E9D"/>
    <w:rsid w:val="000A3264"/>
    <w:rsid w:val="000A4017"/>
    <w:rsid w:val="000A575A"/>
    <w:rsid w:val="000A63D2"/>
    <w:rsid w:val="000B0562"/>
    <w:rsid w:val="000B1C75"/>
    <w:rsid w:val="000B1F6D"/>
    <w:rsid w:val="000B21B1"/>
    <w:rsid w:val="000B4A32"/>
    <w:rsid w:val="000B5D42"/>
    <w:rsid w:val="000B65EE"/>
    <w:rsid w:val="000C029D"/>
    <w:rsid w:val="000C02A4"/>
    <w:rsid w:val="000C175C"/>
    <w:rsid w:val="000C1792"/>
    <w:rsid w:val="000C29EF"/>
    <w:rsid w:val="000C330B"/>
    <w:rsid w:val="000C39BE"/>
    <w:rsid w:val="000C4BF2"/>
    <w:rsid w:val="000C4D4D"/>
    <w:rsid w:val="000C53FB"/>
    <w:rsid w:val="000C62EB"/>
    <w:rsid w:val="000C6947"/>
    <w:rsid w:val="000C780A"/>
    <w:rsid w:val="000C7BF0"/>
    <w:rsid w:val="000D4550"/>
    <w:rsid w:val="000E1D83"/>
    <w:rsid w:val="000E4D5A"/>
    <w:rsid w:val="000E533E"/>
    <w:rsid w:val="000E6CC6"/>
    <w:rsid w:val="000E7F26"/>
    <w:rsid w:val="000F02A5"/>
    <w:rsid w:val="000F0D83"/>
    <w:rsid w:val="000F14E7"/>
    <w:rsid w:val="000F2C41"/>
    <w:rsid w:val="000F3D66"/>
    <w:rsid w:val="000F4C0D"/>
    <w:rsid w:val="000F4D2A"/>
    <w:rsid w:val="000F554F"/>
    <w:rsid w:val="000F7E2D"/>
    <w:rsid w:val="00101A5F"/>
    <w:rsid w:val="00102BA2"/>
    <w:rsid w:val="0010355C"/>
    <w:rsid w:val="00103B40"/>
    <w:rsid w:val="0010427E"/>
    <w:rsid w:val="00105180"/>
    <w:rsid w:val="00106B26"/>
    <w:rsid w:val="00106E13"/>
    <w:rsid w:val="00107B2D"/>
    <w:rsid w:val="00111618"/>
    <w:rsid w:val="001133B7"/>
    <w:rsid w:val="001141E4"/>
    <w:rsid w:val="00114CE8"/>
    <w:rsid w:val="0011594B"/>
    <w:rsid w:val="001166A9"/>
    <w:rsid w:val="00116984"/>
    <w:rsid w:val="00116EAF"/>
    <w:rsid w:val="0012041A"/>
    <w:rsid w:val="00123700"/>
    <w:rsid w:val="00125582"/>
    <w:rsid w:val="00125CB7"/>
    <w:rsid w:val="00126712"/>
    <w:rsid w:val="00126CAF"/>
    <w:rsid w:val="001275D9"/>
    <w:rsid w:val="001301DC"/>
    <w:rsid w:val="0013081C"/>
    <w:rsid w:val="001329D9"/>
    <w:rsid w:val="00133C63"/>
    <w:rsid w:val="00134E5D"/>
    <w:rsid w:val="001359EA"/>
    <w:rsid w:val="0013761B"/>
    <w:rsid w:val="00140515"/>
    <w:rsid w:val="00142341"/>
    <w:rsid w:val="001429C4"/>
    <w:rsid w:val="00142AC5"/>
    <w:rsid w:val="0014369D"/>
    <w:rsid w:val="00143C79"/>
    <w:rsid w:val="001443D6"/>
    <w:rsid w:val="001448F9"/>
    <w:rsid w:val="00144A01"/>
    <w:rsid w:val="0014708F"/>
    <w:rsid w:val="00150BF6"/>
    <w:rsid w:val="00151B80"/>
    <w:rsid w:val="00152E27"/>
    <w:rsid w:val="00153F10"/>
    <w:rsid w:val="00157050"/>
    <w:rsid w:val="0016176E"/>
    <w:rsid w:val="001617EC"/>
    <w:rsid w:val="00165464"/>
    <w:rsid w:val="00165760"/>
    <w:rsid w:val="00165AA8"/>
    <w:rsid w:val="00165E9D"/>
    <w:rsid w:val="00167E03"/>
    <w:rsid w:val="0017046D"/>
    <w:rsid w:val="0017181E"/>
    <w:rsid w:val="00171862"/>
    <w:rsid w:val="0017279E"/>
    <w:rsid w:val="00172FE3"/>
    <w:rsid w:val="00173A52"/>
    <w:rsid w:val="00175129"/>
    <w:rsid w:val="00175C63"/>
    <w:rsid w:val="0017704D"/>
    <w:rsid w:val="00180C3B"/>
    <w:rsid w:val="00180DD4"/>
    <w:rsid w:val="00181002"/>
    <w:rsid w:val="00181480"/>
    <w:rsid w:val="00182C34"/>
    <w:rsid w:val="001831BF"/>
    <w:rsid w:val="00183E09"/>
    <w:rsid w:val="001840C0"/>
    <w:rsid w:val="00185EC7"/>
    <w:rsid w:val="00186599"/>
    <w:rsid w:val="001873B0"/>
    <w:rsid w:val="00187735"/>
    <w:rsid w:val="00187C23"/>
    <w:rsid w:val="0019063E"/>
    <w:rsid w:val="001916B1"/>
    <w:rsid w:val="001926F8"/>
    <w:rsid w:val="00193487"/>
    <w:rsid w:val="00194217"/>
    <w:rsid w:val="00194969"/>
    <w:rsid w:val="00194FCF"/>
    <w:rsid w:val="00195736"/>
    <w:rsid w:val="001979F5"/>
    <w:rsid w:val="001A349F"/>
    <w:rsid w:val="001A3C81"/>
    <w:rsid w:val="001A4ED9"/>
    <w:rsid w:val="001A7FE8"/>
    <w:rsid w:val="001B060D"/>
    <w:rsid w:val="001B1224"/>
    <w:rsid w:val="001B1C54"/>
    <w:rsid w:val="001B2318"/>
    <w:rsid w:val="001B2AC2"/>
    <w:rsid w:val="001B38E1"/>
    <w:rsid w:val="001B437C"/>
    <w:rsid w:val="001B61CE"/>
    <w:rsid w:val="001B63A8"/>
    <w:rsid w:val="001B641A"/>
    <w:rsid w:val="001B67D1"/>
    <w:rsid w:val="001C0D87"/>
    <w:rsid w:val="001C127C"/>
    <w:rsid w:val="001C15E1"/>
    <w:rsid w:val="001C1A02"/>
    <w:rsid w:val="001C25E0"/>
    <w:rsid w:val="001C290E"/>
    <w:rsid w:val="001C3246"/>
    <w:rsid w:val="001C36EA"/>
    <w:rsid w:val="001C5AB8"/>
    <w:rsid w:val="001C654D"/>
    <w:rsid w:val="001C78F2"/>
    <w:rsid w:val="001D23D5"/>
    <w:rsid w:val="001D2A42"/>
    <w:rsid w:val="001D6112"/>
    <w:rsid w:val="001D7244"/>
    <w:rsid w:val="001D78B0"/>
    <w:rsid w:val="001D7B14"/>
    <w:rsid w:val="001E04BE"/>
    <w:rsid w:val="001E0A69"/>
    <w:rsid w:val="001E11E1"/>
    <w:rsid w:val="001E1FB3"/>
    <w:rsid w:val="001E381D"/>
    <w:rsid w:val="001E53A9"/>
    <w:rsid w:val="001E571F"/>
    <w:rsid w:val="001E6712"/>
    <w:rsid w:val="001E67D9"/>
    <w:rsid w:val="001F036C"/>
    <w:rsid w:val="001F077B"/>
    <w:rsid w:val="001F0E58"/>
    <w:rsid w:val="001F1C89"/>
    <w:rsid w:val="001F2C73"/>
    <w:rsid w:val="001F3585"/>
    <w:rsid w:val="001F39C0"/>
    <w:rsid w:val="001F3E20"/>
    <w:rsid w:val="001F3FA9"/>
    <w:rsid w:val="001F402E"/>
    <w:rsid w:val="001F4B87"/>
    <w:rsid w:val="001F539D"/>
    <w:rsid w:val="001F7305"/>
    <w:rsid w:val="001F779F"/>
    <w:rsid w:val="001F7D74"/>
    <w:rsid w:val="002004CC"/>
    <w:rsid w:val="00200979"/>
    <w:rsid w:val="00200EDF"/>
    <w:rsid w:val="0020164C"/>
    <w:rsid w:val="002044E4"/>
    <w:rsid w:val="002045DB"/>
    <w:rsid w:val="00206861"/>
    <w:rsid w:val="00211CAA"/>
    <w:rsid w:val="002129BE"/>
    <w:rsid w:val="0021411B"/>
    <w:rsid w:val="00216498"/>
    <w:rsid w:val="00217BDE"/>
    <w:rsid w:val="00224C09"/>
    <w:rsid w:val="0022575E"/>
    <w:rsid w:val="0022748C"/>
    <w:rsid w:val="002275C2"/>
    <w:rsid w:val="0022791B"/>
    <w:rsid w:val="00227AE1"/>
    <w:rsid w:val="00230C83"/>
    <w:rsid w:val="0023153F"/>
    <w:rsid w:val="002322D3"/>
    <w:rsid w:val="002331C2"/>
    <w:rsid w:val="00233755"/>
    <w:rsid w:val="00233EBC"/>
    <w:rsid w:val="00234596"/>
    <w:rsid w:val="00234874"/>
    <w:rsid w:val="00236730"/>
    <w:rsid w:val="00236E2E"/>
    <w:rsid w:val="00240297"/>
    <w:rsid w:val="00240334"/>
    <w:rsid w:val="002410A5"/>
    <w:rsid w:val="0024178F"/>
    <w:rsid w:val="00242141"/>
    <w:rsid w:val="00243022"/>
    <w:rsid w:val="00243819"/>
    <w:rsid w:val="00244E4E"/>
    <w:rsid w:val="00245474"/>
    <w:rsid w:val="0024576A"/>
    <w:rsid w:val="00245781"/>
    <w:rsid w:val="00245D16"/>
    <w:rsid w:val="0024682B"/>
    <w:rsid w:val="00247411"/>
    <w:rsid w:val="002479DF"/>
    <w:rsid w:val="00247BF9"/>
    <w:rsid w:val="002515A3"/>
    <w:rsid w:val="00251D9E"/>
    <w:rsid w:val="00251F0A"/>
    <w:rsid w:val="002525E2"/>
    <w:rsid w:val="002538FA"/>
    <w:rsid w:val="00253A6A"/>
    <w:rsid w:val="00254D20"/>
    <w:rsid w:val="002565FB"/>
    <w:rsid w:val="00256935"/>
    <w:rsid w:val="00260109"/>
    <w:rsid w:val="00262987"/>
    <w:rsid w:val="00265E5E"/>
    <w:rsid w:val="00266D44"/>
    <w:rsid w:val="00271934"/>
    <w:rsid w:val="00271FA3"/>
    <w:rsid w:val="0027421A"/>
    <w:rsid w:val="0027608B"/>
    <w:rsid w:val="00276825"/>
    <w:rsid w:val="00276CE2"/>
    <w:rsid w:val="00277106"/>
    <w:rsid w:val="00277E6E"/>
    <w:rsid w:val="00282C9D"/>
    <w:rsid w:val="002832E7"/>
    <w:rsid w:val="002833EE"/>
    <w:rsid w:val="00283457"/>
    <w:rsid w:val="00283785"/>
    <w:rsid w:val="00283EDE"/>
    <w:rsid w:val="00284CFE"/>
    <w:rsid w:val="002871FA"/>
    <w:rsid w:val="00290264"/>
    <w:rsid w:val="00290690"/>
    <w:rsid w:val="00293105"/>
    <w:rsid w:val="00294FEC"/>
    <w:rsid w:val="002952B0"/>
    <w:rsid w:val="002957CA"/>
    <w:rsid w:val="00295989"/>
    <w:rsid w:val="0029615A"/>
    <w:rsid w:val="002961A3"/>
    <w:rsid w:val="00296234"/>
    <w:rsid w:val="002966A2"/>
    <w:rsid w:val="00296C93"/>
    <w:rsid w:val="00296F9F"/>
    <w:rsid w:val="002A0899"/>
    <w:rsid w:val="002A2056"/>
    <w:rsid w:val="002A2398"/>
    <w:rsid w:val="002A40CC"/>
    <w:rsid w:val="002A4A97"/>
    <w:rsid w:val="002A5D2D"/>
    <w:rsid w:val="002A63F3"/>
    <w:rsid w:val="002A6D3D"/>
    <w:rsid w:val="002A6EB7"/>
    <w:rsid w:val="002A7711"/>
    <w:rsid w:val="002B15BF"/>
    <w:rsid w:val="002B3166"/>
    <w:rsid w:val="002B3FE5"/>
    <w:rsid w:val="002B50A0"/>
    <w:rsid w:val="002B5C71"/>
    <w:rsid w:val="002B6332"/>
    <w:rsid w:val="002B6FAD"/>
    <w:rsid w:val="002B79E8"/>
    <w:rsid w:val="002B7CB0"/>
    <w:rsid w:val="002C15D0"/>
    <w:rsid w:val="002C1654"/>
    <w:rsid w:val="002C17DE"/>
    <w:rsid w:val="002C1948"/>
    <w:rsid w:val="002C3675"/>
    <w:rsid w:val="002C69EB"/>
    <w:rsid w:val="002C7351"/>
    <w:rsid w:val="002C7B8F"/>
    <w:rsid w:val="002D34A0"/>
    <w:rsid w:val="002D7435"/>
    <w:rsid w:val="002D79F7"/>
    <w:rsid w:val="002E0261"/>
    <w:rsid w:val="002E0B3E"/>
    <w:rsid w:val="002E0F32"/>
    <w:rsid w:val="002E1BE0"/>
    <w:rsid w:val="002E1EF0"/>
    <w:rsid w:val="002E2BB3"/>
    <w:rsid w:val="002E36C0"/>
    <w:rsid w:val="002E40E4"/>
    <w:rsid w:val="002E4DFC"/>
    <w:rsid w:val="002E4F89"/>
    <w:rsid w:val="002E5534"/>
    <w:rsid w:val="002E66D9"/>
    <w:rsid w:val="002E6D3A"/>
    <w:rsid w:val="002F3789"/>
    <w:rsid w:val="002F58FB"/>
    <w:rsid w:val="002F6016"/>
    <w:rsid w:val="0030120C"/>
    <w:rsid w:val="003043AE"/>
    <w:rsid w:val="0030715C"/>
    <w:rsid w:val="00311735"/>
    <w:rsid w:val="0031179F"/>
    <w:rsid w:val="00312D81"/>
    <w:rsid w:val="003138D6"/>
    <w:rsid w:val="00313A31"/>
    <w:rsid w:val="00313A50"/>
    <w:rsid w:val="00314EA9"/>
    <w:rsid w:val="00314FBD"/>
    <w:rsid w:val="00315BB6"/>
    <w:rsid w:val="003228C9"/>
    <w:rsid w:val="0032459D"/>
    <w:rsid w:val="003255E3"/>
    <w:rsid w:val="00325E5E"/>
    <w:rsid w:val="003263E8"/>
    <w:rsid w:val="00330E5E"/>
    <w:rsid w:val="003329C0"/>
    <w:rsid w:val="003352FB"/>
    <w:rsid w:val="00336362"/>
    <w:rsid w:val="003368D8"/>
    <w:rsid w:val="00341634"/>
    <w:rsid w:val="003424BD"/>
    <w:rsid w:val="00343879"/>
    <w:rsid w:val="00344584"/>
    <w:rsid w:val="00344A6A"/>
    <w:rsid w:val="00346477"/>
    <w:rsid w:val="00346755"/>
    <w:rsid w:val="003474B1"/>
    <w:rsid w:val="00350CE1"/>
    <w:rsid w:val="00351206"/>
    <w:rsid w:val="00352B45"/>
    <w:rsid w:val="00352F0D"/>
    <w:rsid w:val="00352FB0"/>
    <w:rsid w:val="00356EF0"/>
    <w:rsid w:val="00357DB1"/>
    <w:rsid w:val="00360B32"/>
    <w:rsid w:val="00360BCD"/>
    <w:rsid w:val="00360F09"/>
    <w:rsid w:val="0036153B"/>
    <w:rsid w:val="003615BF"/>
    <w:rsid w:val="0036331A"/>
    <w:rsid w:val="003637E8"/>
    <w:rsid w:val="0037002E"/>
    <w:rsid w:val="00370ABD"/>
    <w:rsid w:val="00370F15"/>
    <w:rsid w:val="003719DA"/>
    <w:rsid w:val="00373CC1"/>
    <w:rsid w:val="00374C03"/>
    <w:rsid w:val="003754F6"/>
    <w:rsid w:val="00377CCD"/>
    <w:rsid w:val="00377DCF"/>
    <w:rsid w:val="00377E50"/>
    <w:rsid w:val="003845F3"/>
    <w:rsid w:val="003903F3"/>
    <w:rsid w:val="003905CE"/>
    <w:rsid w:val="0039087E"/>
    <w:rsid w:val="00392A30"/>
    <w:rsid w:val="00393A12"/>
    <w:rsid w:val="00393E5D"/>
    <w:rsid w:val="00394DA1"/>
    <w:rsid w:val="003A02D0"/>
    <w:rsid w:val="003A05BC"/>
    <w:rsid w:val="003A0657"/>
    <w:rsid w:val="003A1256"/>
    <w:rsid w:val="003A6051"/>
    <w:rsid w:val="003A7E9B"/>
    <w:rsid w:val="003B2922"/>
    <w:rsid w:val="003B2F14"/>
    <w:rsid w:val="003B36C7"/>
    <w:rsid w:val="003B43B1"/>
    <w:rsid w:val="003B49E7"/>
    <w:rsid w:val="003B6484"/>
    <w:rsid w:val="003B6F4C"/>
    <w:rsid w:val="003B75C9"/>
    <w:rsid w:val="003B7B72"/>
    <w:rsid w:val="003B7C28"/>
    <w:rsid w:val="003C026B"/>
    <w:rsid w:val="003C02F9"/>
    <w:rsid w:val="003C15B8"/>
    <w:rsid w:val="003C1BF6"/>
    <w:rsid w:val="003C40A5"/>
    <w:rsid w:val="003C5589"/>
    <w:rsid w:val="003C7047"/>
    <w:rsid w:val="003C72B4"/>
    <w:rsid w:val="003C753F"/>
    <w:rsid w:val="003D04F8"/>
    <w:rsid w:val="003D1912"/>
    <w:rsid w:val="003D1C5D"/>
    <w:rsid w:val="003D31DC"/>
    <w:rsid w:val="003D3C00"/>
    <w:rsid w:val="003D7C78"/>
    <w:rsid w:val="003E02FC"/>
    <w:rsid w:val="003E108C"/>
    <w:rsid w:val="003E1A55"/>
    <w:rsid w:val="003E2124"/>
    <w:rsid w:val="003E2379"/>
    <w:rsid w:val="003E2CE0"/>
    <w:rsid w:val="003E3E01"/>
    <w:rsid w:val="003E4448"/>
    <w:rsid w:val="003E5A21"/>
    <w:rsid w:val="003E5DFA"/>
    <w:rsid w:val="003E6867"/>
    <w:rsid w:val="003E75FA"/>
    <w:rsid w:val="003F00FF"/>
    <w:rsid w:val="003F0D0A"/>
    <w:rsid w:val="003F0E16"/>
    <w:rsid w:val="003F1998"/>
    <w:rsid w:val="003F38C3"/>
    <w:rsid w:val="003F5AFF"/>
    <w:rsid w:val="003F74A0"/>
    <w:rsid w:val="003F7C3D"/>
    <w:rsid w:val="00400324"/>
    <w:rsid w:val="004008C0"/>
    <w:rsid w:val="004055AD"/>
    <w:rsid w:val="004062A3"/>
    <w:rsid w:val="00411A7C"/>
    <w:rsid w:val="00412304"/>
    <w:rsid w:val="0041558C"/>
    <w:rsid w:val="004156B1"/>
    <w:rsid w:val="00416A05"/>
    <w:rsid w:val="00417F88"/>
    <w:rsid w:val="00421D5C"/>
    <w:rsid w:val="00422213"/>
    <w:rsid w:val="00422A54"/>
    <w:rsid w:val="00424D86"/>
    <w:rsid w:val="0042509E"/>
    <w:rsid w:val="004253A9"/>
    <w:rsid w:val="00426E79"/>
    <w:rsid w:val="00430AFF"/>
    <w:rsid w:val="00431963"/>
    <w:rsid w:val="0043206A"/>
    <w:rsid w:val="0043229E"/>
    <w:rsid w:val="00432BFE"/>
    <w:rsid w:val="004354C9"/>
    <w:rsid w:val="00435A84"/>
    <w:rsid w:val="00435F14"/>
    <w:rsid w:val="00437591"/>
    <w:rsid w:val="00440A11"/>
    <w:rsid w:val="004411B7"/>
    <w:rsid w:val="004433E9"/>
    <w:rsid w:val="004440D3"/>
    <w:rsid w:val="00444380"/>
    <w:rsid w:val="00444939"/>
    <w:rsid w:val="00445396"/>
    <w:rsid w:val="0044543F"/>
    <w:rsid w:val="00447D85"/>
    <w:rsid w:val="00451058"/>
    <w:rsid w:val="00451C07"/>
    <w:rsid w:val="00452211"/>
    <w:rsid w:val="00452956"/>
    <w:rsid w:val="00452CD6"/>
    <w:rsid w:val="00453937"/>
    <w:rsid w:val="00453BBE"/>
    <w:rsid w:val="00454A15"/>
    <w:rsid w:val="00455A44"/>
    <w:rsid w:val="00455FFB"/>
    <w:rsid w:val="004569BA"/>
    <w:rsid w:val="00457756"/>
    <w:rsid w:val="0046004A"/>
    <w:rsid w:val="004609C6"/>
    <w:rsid w:val="00461286"/>
    <w:rsid w:val="0046236F"/>
    <w:rsid w:val="00462C29"/>
    <w:rsid w:val="00462DFA"/>
    <w:rsid w:val="00463496"/>
    <w:rsid w:val="00464B72"/>
    <w:rsid w:val="00464DD0"/>
    <w:rsid w:val="0046567D"/>
    <w:rsid w:val="0046726A"/>
    <w:rsid w:val="00467F17"/>
    <w:rsid w:val="004713EA"/>
    <w:rsid w:val="00471959"/>
    <w:rsid w:val="00471B34"/>
    <w:rsid w:val="0047635E"/>
    <w:rsid w:val="00481752"/>
    <w:rsid w:val="00481C45"/>
    <w:rsid w:val="00483777"/>
    <w:rsid w:val="00486599"/>
    <w:rsid w:val="00487150"/>
    <w:rsid w:val="00487ED2"/>
    <w:rsid w:val="00492776"/>
    <w:rsid w:val="00492A57"/>
    <w:rsid w:val="00494D87"/>
    <w:rsid w:val="00495928"/>
    <w:rsid w:val="00495F0E"/>
    <w:rsid w:val="0049654D"/>
    <w:rsid w:val="004A078F"/>
    <w:rsid w:val="004A2DC7"/>
    <w:rsid w:val="004A38BE"/>
    <w:rsid w:val="004A4135"/>
    <w:rsid w:val="004A4224"/>
    <w:rsid w:val="004A6D29"/>
    <w:rsid w:val="004A713C"/>
    <w:rsid w:val="004B2819"/>
    <w:rsid w:val="004B3A78"/>
    <w:rsid w:val="004B502D"/>
    <w:rsid w:val="004B56B7"/>
    <w:rsid w:val="004B6188"/>
    <w:rsid w:val="004B7558"/>
    <w:rsid w:val="004C17BE"/>
    <w:rsid w:val="004C24BE"/>
    <w:rsid w:val="004C253B"/>
    <w:rsid w:val="004C2ED8"/>
    <w:rsid w:val="004C34C0"/>
    <w:rsid w:val="004C390C"/>
    <w:rsid w:val="004C3D9F"/>
    <w:rsid w:val="004C406C"/>
    <w:rsid w:val="004C5A23"/>
    <w:rsid w:val="004C695D"/>
    <w:rsid w:val="004C7CD0"/>
    <w:rsid w:val="004C7D66"/>
    <w:rsid w:val="004D06EA"/>
    <w:rsid w:val="004D0C9D"/>
    <w:rsid w:val="004D1F90"/>
    <w:rsid w:val="004D4928"/>
    <w:rsid w:val="004D55B1"/>
    <w:rsid w:val="004D7116"/>
    <w:rsid w:val="004E2BBB"/>
    <w:rsid w:val="004E2BCB"/>
    <w:rsid w:val="004E47AD"/>
    <w:rsid w:val="004E6899"/>
    <w:rsid w:val="004E71B8"/>
    <w:rsid w:val="004E74F0"/>
    <w:rsid w:val="004E7AE0"/>
    <w:rsid w:val="004E7F45"/>
    <w:rsid w:val="004F3C88"/>
    <w:rsid w:val="004F48A2"/>
    <w:rsid w:val="004F507D"/>
    <w:rsid w:val="004F5992"/>
    <w:rsid w:val="004F5E88"/>
    <w:rsid w:val="004F5F52"/>
    <w:rsid w:val="004F716B"/>
    <w:rsid w:val="004F7918"/>
    <w:rsid w:val="00501809"/>
    <w:rsid w:val="00501D6F"/>
    <w:rsid w:val="00502224"/>
    <w:rsid w:val="005026DB"/>
    <w:rsid w:val="005027CC"/>
    <w:rsid w:val="005034F2"/>
    <w:rsid w:val="005038FA"/>
    <w:rsid w:val="00503BCC"/>
    <w:rsid w:val="00504524"/>
    <w:rsid w:val="005061A9"/>
    <w:rsid w:val="00506CB0"/>
    <w:rsid w:val="005100A7"/>
    <w:rsid w:val="005123B3"/>
    <w:rsid w:val="00513D65"/>
    <w:rsid w:val="00515C58"/>
    <w:rsid w:val="005171F5"/>
    <w:rsid w:val="00517A8E"/>
    <w:rsid w:val="00521B73"/>
    <w:rsid w:val="00522703"/>
    <w:rsid w:val="0052556E"/>
    <w:rsid w:val="0052599A"/>
    <w:rsid w:val="00530523"/>
    <w:rsid w:val="00530F3E"/>
    <w:rsid w:val="0053192C"/>
    <w:rsid w:val="00531C08"/>
    <w:rsid w:val="005322AB"/>
    <w:rsid w:val="00532771"/>
    <w:rsid w:val="005331F6"/>
    <w:rsid w:val="0053394E"/>
    <w:rsid w:val="00534DA6"/>
    <w:rsid w:val="005356EA"/>
    <w:rsid w:val="00536655"/>
    <w:rsid w:val="00541247"/>
    <w:rsid w:val="0054256B"/>
    <w:rsid w:val="00543EBC"/>
    <w:rsid w:val="005453C9"/>
    <w:rsid w:val="00546763"/>
    <w:rsid w:val="00546E6B"/>
    <w:rsid w:val="00546EBC"/>
    <w:rsid w:val="00547981"/>
    <w:rsid w:val="0055004A"/>
    <w:rsid w:val="00550A1B"/>
    <w:rsid w:val="00551164"/>
    <w:rsid w:val="00552AB0"/>
    <w:rsid w:val="00553FF8"/>
    <w:rsid w:val="005541EB"/>
    <w:rsid w:val="00554958"/>
    <w:rsid w:val="00554A43"/>
    <w:rsid w:val="00554B61"/>
    <w:rsid w:val="00554C84"/>
    <w:rsid w:val="00555A08"/>
    <w:rsid w:val="00555B1F"/>
    <w:rsid w:val="005560D3"/>
    <w:rsid w:val="005576AA"/>
    <w:rsid w:val="005602F7"/>
    <w:rsid w:val="0056134D"/>
    <w:rsid w:val="00561DE0"/>
    <w:rsid w:val="00562029"/>
    <w:rsid w:val="00562ED9"/>
    <w:rsid w:val="00565D1E"/>
    <w:rsid w:val="005670A1"/>
    <w:rsid w:val="00567315"/>
    <w:rsid w:val="00567E44"/>
    <w:rsid w:val="00571578"/>
    <w:rsid w:val="005718C1"/>
    <w:rsid w:val="00572FF6"/>
    <w:rsid w:val="005754CD"/>
    <w:rsid w:val="00575879"/>
    <w:rsid w:val="005758D7"/>
    <w:rsid w:val="00575D84"/>
    <w:rsid w:val="00576FC4"/>
    <w:rsid w:val="00577010"/>
    <w:rsid w:val="005773B5"/>
    <w:rsid w:val="005810A5"/>
    <w:rsid w:val="0058132D"/>
    <w:rsid w:val="00581A1D"/>
    <w:rsid w:val="00583A49"/>
    <w:rsid w:val="00583BA6"/>
    <w:rsid w:val="00583BEB"/>
    <w:rsid w:val="00584784"/>
    <w:rsid w:val="00584C85"/>
    <w:rsid w:val="00584E1A"/>
    <w:rsid w:val="0058628B"/>
    <w:rsid w:val="00586470"/>
    <w:rsid w:val="005864E0"/>
    <w:rsid w:val="005875D6"/>
    <w:rsid w:val="00590ED3"/>
    <w:rsid w:val="00593341"/>
    <w:rsid w:val="0059343E"/>
    <w:rsid w:val="00594941"/>
    <w:rsid w:val="00594BE3"/>
    <w:rsid w:val="005968B6"/>
    <w:rsid w:val="005A0152"/>
    <w:rsid w:val="005A0532"/>
    <w:rsid w:val="005A110A"/>
    <w:rsid w:val="005A3147"/>
    <w:rsid w:val="005A3450"/>
    <w:rsid w:val="005A58EA"/>
    <w:rsid w:val="005A5E5B"/>
    <w:rsid w:val="005A6147"/>
    <w:rsid w:val="005A6668"/>
    <w:rsid w:val="005A6844"/>
    <w:rsid w:val="005A6847"/>
    <w:rsid w:val="005A740F"/>
    <w:rsid w:val="005A77B7"/>
    <w:rsid w:val="005B1513"/>
    <w:rsid w:val="005B1FE0"/>
    <w:rsid w:val="005B3691"/>
    <w:rsid w:val="005B3E0B"/>
    <w:rsid w:val="005B61C9"/>
    <w:rsid w:val="005B655F"/>
    <w:rsid w:val="005B7A65"/>
    <w:rsid w:val="005C0755"/>
    <w:rsid w:val="005C0BB2"/>
    <w:rsid w:val="005C0F1A"/>
    <w:rsid w:val="005C21DD"/>
    <w:rsid w:val="005C2678"/>
    <w:rsid w:val="005C3FB4"/>
    <w:rsid w:val="005C6C8F"/>
    <w:rsid w:val="005D0371"/>
    <w:rsid w:val="005D0989"/>
    <w:rsid w:val="005D14F1"/>
    <w:rsid w:val="005D18F0"/>
    <w:rsid w:val="005D193E"/>
    <w:rsid w:val="005D1AA0"/>
    <w:rsid w:val="005D1DF3"/>
    <w:rsid w:val="005D2569"/>
    <w:rsid w:val="005D2E18"/>
    <w:rsid w:val="005D2E87"/>
    <w:rsid w:val="005D37A4"/>
    <w:rsid w:val="005D3B3F"/>
    <w:rsid w:val="005D644B"/>
    <w:rsid w:val="005E063D"/>
    <w:rsid w:val="005E1E22"/>
    <w:rsid w:val="005E255B"/>
    <w:rsid w:val="005E7848"/>
    <w:rsid w:val="005E7B46"/>
    <w:rsid w:val="005E7FD5"/>
    <w:rsid w:val="005F2FAE"/>
    <w:rsid w:val="005F3CF0"/>
    <w:rsid w:val="005F40B2"/>
    <w:rsid w:val="005F543C"/>
    <w:rsid w:val="005F5A78"/>
    <w:rsid w:val="005F7E17"/>
    <w:rsid w:val="00601730"/>
    <w:rsid w:val="00601A58"/>
    <w:rsid w:val="0060342A"/>
    <w:rsid w:val="00603A4A"/>
    <w:rsid w:val="00604648"/>
    <w:rsid w:val="00604771"/>
    <w:rsid w:val="00604E00"/>
    <w:rsid w:val="006061A4"/>
    <w:rsid w:val="006066FC"/>
    <w:rsid w:val="00606E18"/>
    <w:rsid w:val="00610737"/>
    <w:rsid w:val="00613251"/>
    <w:rsid w:val="006137FE"/>
    <w:rsid w:val="00616557"/>
    <w:rsid w:val="00617154"/>
    <w:rsid w:val="006201C3"/>
    <w:rsid w:val="006222CC"/>
    <w:rsid w:val="00623F65"/>
    <w:rsid w:val="00624F7E"/>
    <w:rsid w:val="00627A75"/>
    <w:rsid w:val="0063442B"/>
    <w:rsid w:val="00634486"/>
    <w:rsid w:val="006346BC"/>
    <w:rsid w:val="006348A4"/>
    <w:rsid w:val="006349F2"/>
    <w:rsid w:val="00635BC2"/>
    <w:rsid w:val="00635C66"/>
    <w:rsid w:val="006366B1"/>
    <w:rsid w:val="00637529"/>
    <w:rsid w:val="00637A7A"/>
    <w:rsid w:val="00640274"/>
    <w:rsid w:val="00640C88"/>
    <w:rsid w:val="00641854"/>
    <w:rsid w:val="006422AF"/>
    <w:rsid w:val="00642494"/>
    <w:rsid w:val="00643434"/>
    <w:rsid w:val="0064438B"/>
    <w:rsid w:val="006456C9"/>
    <w:rsid w:val="00647C1A"/>
    <w:rsid w:val="00651E79"/>
    <w:rsid w:val="006521D8"/>
    <w:rsid w:val="00652F02"/>
    <w:rsid w:val="006543D2"/>
    <w:rsid w:val="00655719"/>
    <w:rsid w:val="00655E88"/>
    <w:rsid w:val="006560BB"/>
    <w:rsid w:val="0066007A"/>
    <w:rsid w:val="00660A0C"/>
    <w:rsid w:val="00660C07"/>
    <w:rsid w:val="006630F4"/>
    <w:rsid w:val="006639B2"/>
    <w:rsid w:val="00666F3C"/>
    <w:rsid w:val="00667303"/>
    <w:rsid w:val="0067057D"/>
    <w:rsid w:val="0067204A"/>
    <w:rsid w:val="00673267"/>
    <w:rsid w:val="00674C2B"/>
    <w:rsid w:val="00675385"/>
    <w:rsid w:val="00676708"/>
    <w:rsid w:val="006772FD"/>
    <w:rsid w:val="0068121A"/>
    <w:rsid w:val="00681A40"/>
    <w:rsid w:val="00682A54"/>
    <w:rsid w:val="00682D71"/>
    <w:rsid w:val="0068556C"/>
    <w:rsid w:val="00686FE4"/>
    <w:rsid w:val="006875A3"/>
    <w:rsid w:val="006905C8"/>
    <w:rsid w:val="006908D5"/>
    <w:rsid w:val="00692840"/>
    <w:rsid w:val="00693A48"/>
    <w:rsid w:val="0069408B"/>
    <w:rsid w:val="006945BF"/>
    <w:rsid w:val="006951D2"/>
    <w:rsid w:val="00695D86"/>
    <w:rsid w:val="00697EEE"/>
    <w:rsid w:val="006A0391"/>
    <w:rsid w:val="006A0E5F"/>
    <w:rsid w:val="006A190A"/>
    <w:rsid w:val="006A3C4E"/>
    <w:rsid w:val="006A588B"/>
    <w:rsid w:val="006A6F3D"/>
    <w:rsid w:val="006B034B"/>
    <w:rsid w:val="006B0486"/>
    <w:rsid w:val="006B0F93"/>
    <w:rsid w:val="006B22C9"/>
    <w:rsid w:val="006B28E2"/>
    <w:rsid w:val="006B3AA5"/>
    <w:rsid w:val="006B3E0C"/>
    <w:rsid w:val="006B3E31"/>
    <w:rsid w:val="006B5A65"/>
    <w:rsid w:val="006B75FB"/>
    <w:rsid w:val="006C1545"/>
    <w:rsid w:val="006C3433"/>
    <w:rsid w:val="006C3D08"/>
    <w:rsid w:val="006C4782"/>
    <w:rsid w:val="006C597D"/>
    <w:rsid w:val="006C73CC"/>
    <w:rsid w:val="006C7BB7"/>
    <w:rsid w:val="006D0111"/>
    <w:rsid w:val="006D0671"/>
    <w:rsid w:val="006D117C"/>
    <w:rsid w:val="006D1994"/>
    <w:rsid w:val="006D25B0"/>
    <w:rsid w:val="006D44F2"/>
    <w:rsid w:val="006D4EE0"/>
    <w:rsid w:val="006D525B"/>
    <w:rsid w:val="006D563D"/>
    <w:rsid w:val="006D567E"/>
    <w:rsid w:val="006D6212"/>
    <w:rsid w:val="006D6A2A"/>
    <w:rsid w:val="006D7B2D"/>
    <w:rsid w:val="006E1F46"/>
    <w:rsid w:val="006E2F68"/>
    <w:rsid w:val="006E3565"/>
    <w:rsid w:val="006E3FA8"/>
    <w:rsid w:val="006E7BA4"/>
    <w:rsid w:val="006F0506"/>
    <w:rsid w:val="006F0DC5"/>
    <w:rsid w:val="006F0E01"/>
    <w:rsid w:val="006F1A41"/>
    <w:rsid w:val="006F1A90"/>
    <w:rsid w:val="006F2570"/>
    <w:rsid w:val="006F3545"/>
    <w:rsid w:val="006F666B"/>
    <w:rsid w:val="006F6683"/>
    <w:rsid w:val="006F73D2"/>
    <w:rsid w:val="007004C4"/>
    <w:rsid w:val="00705CC8"/>
    <w:rsid w:val="00705E4F"/>
    <w:rsid w:val="00706068"/>
    <w:rsid w:val="007078EC"/>
    <w:rsid w:val="00712C0D"/>
    <w:rsid w:val="00712C59"/>
    <w:rsid w:val="00712F77"/>
    <w:rsid w:val="00714152"/>
    <w:rsid w:val="0071580E"/>
    <w:rsid w:val="00721482"/>
    <w:rsid w:val="00721938"/>
    <w:rsid w:val="00722316"/>
    <w:rsid w:val="00722AD9"/>
    <w:rsid w:val="00722D0D"/>
    <w:rsid w:val="0072427E"/>
    <w:rsid w:val="007243AE"/>
    <w:rsid w:val="00725201"/>
    <w:rsid w:val="0072559C"/>
    <w:rsid w:val="00726C71"/>
    <w:rsid w:val="0073089A"/>
    <w:rsid w:val="00731F6C"/>
    <w:rsid w:val="00732106"/>
    <w:rsid w:val="0073457A"/>
    <w:rsid w:val="00734FBC"/>
    <w:rsid w:val="00735AEC"/>
    <w:rsid w:val="00735F51"/>
    <w:rsid w:val="0073634B"/>
    <w:rsid w:val="0073695E"/>
    <w:rsid w:val="00736E77"/>
    <w:rsid w:val="00736EAF"/>
    <w:rsid w:val="00737CE0"/>
    <w:rsid w:val="00740F7E"/>
    <w:rsid w:val="0074181E"/>
    <w:rsid w:val="007425A9"/>
    <w:rsid w:val="007432E5"/>
    <w:rsid w:val="007440D5"/>
    <w:rsid w:val="007448AE"/>
    <w:rsid w:val="00744B64"/>
    <w:rsid w:val="00745AD5"/>
    <w:rsid w:val="00745E8F"/>
    <w:rsid w:val="007462C7"/>
    <w:rsid w:val="00746BAB"/>
    <w:rsid w:val="00747AAE"/>
    <w:rsid w:val="00750F62"/>
    <w:rsid w:val="00752DCB"/>
    <w:rsid w:val="0075351B"/>
    <w:rsid w:val="00753CE4"/>
    <w:rsid w:val="00755CCB"/>
    <w:rsid w:val="007572E7"/>
    <w:rsid w:val="00757D8D"/>
    <w:rsid w:val="00762093"/>
    <w:rsid w:val="00763847"/>
    <w:rsid w:val="0076472B"/>
    <w:rsid w:val="00767BE5"/>
    <w:rsid w:val="00770724"/>
    <w:rsid w:val="0077177A"/>
    <w:rsid w:val="007724B1"/>
    <w:rsid w:val="0077306F"/>
    <w:rsid w:val="0077318D"/>
    <w:rsid w:val="007735F6"/>
    <w:rsid w:val="00774171"/>
    <w:rsid w:val="0077574D"/>
    <w:rsid w:val="00777522"/>
    <w:rsid w:val="0077786F"/>
    <w:rsid w:val="00781462"/>
    <w:rsid w:val="0078157A"/>
    <w:rsid w:val="007820F4"/>
    <w:rsid w:val="00783C32"/>
    <w:rsid w:val="007841A0"/>
    <w:rsid w:val="00784721"/>
    <w:rsid w:val="007870BA"/>
    <w:rsid w:val="00787964"/>
    <w:rsid w:val="0079010A"/>
    <w:rsid w:val="00790DE6"/>
    <w:rsid w:val="007912E1"/>
    <w:rsid w:val="007917FB"/>
    <w:rsid w:val="0079265E"/>
    <w:rsid w:val="00792B38"/>
    <w:rsid w:val="007941DA"/>
    <w:rsid w:val="00794DBD"/>
    <w:rsid w:val="00794F69"/>
    <w:rsid w:val="00795316"/>
    <w:rsid w:val="0079536C"/>
    <w:rsid w:val="00796B05"/>
    <w:rsid w:val="007A0505"/>
    <w:rsid w:val="007A10A0"/>
    <w:rsid w:val="007A1948"/>
    <w:rsid w:val="007A2EC3"/>
    <w:rsid w:val="007A3980"/>
    <w:rsid w:val="007A5154"/>
    <w:rsid w:val="007A63F2"/>
    <w:rsid w:val="007A6835"/>
    <w:rsid w:val="007A6CAF"/>
    <w:rsid w:val="007A7797"/>
    <w:rsid w:val="007A7FBF"/>
    <w:rsid w:val="007B0291"/>
    <w:rsid w:val="007B0B6F"/>
    <w:rsid w:val="007B1203"/>
    <w:rsid w:val="007B2CB4"/>
    <w:rsid w:val="007B44E6"/>
    <w:rsid w:val="007B5159"/>
    <w:rsid w:val="007B55E3"/>
    <w:rsid w:val="007B6116"/>
    <w:rsid w:val="007B631C"/>
    <w:rsid w:val="007B6A5F"/>
    <w:rsid w:val="007B6AAD"/>
    <w:rsid w:val="007C063F"/>
    <w:rsid w:val="007C112C"/>
    <w:rsid w:val="007C121B"/>
    <w:rsid w:val="007C15EB"/>
    <w:rsid w:val="007C1CF4"/>
    <w:rsid w:val="007C2B22"/>
    <w:rsid w:val="007C3C25"/>
    <w:rsid w:val="007C515F"/>
    <w:rsid w:val="007C517E"/>
    <w:rsid w:val="007C55D3"/>
    <w:rsid w:val="007C58D3"/>
    <w:rsid w:val="007C733E"/>
    <w:rsid w:val="007C7A83"/>
    <w:rsid w:val="007D1E6B"/>
    <w:rsid w:val="007D2067"/>
    <w:rsid w:val="007D2B8E"/>
    <w:rsid w:val="007D309B"/>
    <w:rsid w:val="007D32D6"/>
    <w:rsid w:val="007D4E19"/>
    <w:rsid w:val="007D50B7"/>
    <w:rsid w:val="007D62FE"/>
    <w:rsid w:val="007D65F9"/>
    <w:rsid w:val="007D6796"/>
    <w:rsid w:val="007D6D77"/>
    <w:rsid w:val="007D7264"/>
    <w:rsid w:val="007D780C"/>
    <w:rsid w:val="007D7835"/>
    <w:rsid w:val="007E1A16"/>
    <w:rsid w:val="007E26ED"/>
    <w:rsid w:val="007E30A3"/>
    <w:rsid w:val="007E35C6"/>
    <w:rsid w:val="007E37BC"/>
    <w:rsid w:val="007E5E30"/>
    <w:rsid w:val="007E6FBF"/>
    <w:rsid w:val="007E7F83"/>
    <w:rsid w:val="007F2452"/>
    <w:rsid w:val="007F347D"/>
    <w:rsid w:val="007F3AD2"/>
    <w:rsid w:val="007F4143"/>
    <w:rsid w:val="007F5037"/>
    <w:rsid w:val="007F5C62"/>
    <w:rsid w:val="00800169"/>
    <w:rsid w:val="0080236A"/>
    <w:rsid w:val="0080244B"/>
    <w:rsid w:val="0080413D"/>
    <w:rsid w:val="00804858"/>
    <w:rsid w:val="00805A07"/>
    <w:rsid w:val="00806685"/>
    <w:rsid w:val="00806B5C"/>
    <w:rsid w:val="00807AAF"/>
    <w:rsid w:val="00811C8A"/>
    <w:rsid w:val="00812253"/>
    <w:rsid w:val="008126B4"/>
    <w:rsid w:val="00812795"/>
    <w:rsid w:val="00813150"/>
    <w:rsid w:val="00813666"/>
    <w:rsid w:val="0081640B"/>
    <w:rsid w:val="008231BD"/>
    <w:rsid w:val="0082440C"/>
    <w:rsid w:val="00825F66"/>
    <w:rsid w:val="0082718C"/>
    <w:rsid w:val="008302D4"/>
    <w:rsid w:val="00830953"/>
    <w:rsid w:val="00834B3C"/>
    <w:rsid w:val="008351DC"/>
    <w:rsid w:val="0083692C"/>
    <w:rsid w:val="00836EB9"/>
    <w:rsid w:val="008413FC"/>
    <w:rsid w:val="008436A0"/>
    <w:rsid w:val="0084507D"/>
    <w:rsid w:val="0084765B"/>
    <w:rsid w:val="008502DE"/>
    <w:rsid w:val="008506F9"/>
    <w:rsid w:val="008514C1"/>
    <w:rsid w:val="00851E0E"/>
    <w:rsid w:val="00852933"/>
    <w:rsid w:val="00855342"/>
    <w:rsid w:val="00856144"/>
    <w:rsid w:val="00856A0D"/>
    <w:rsid w:val="008602A8"/>
    <w:rsid w:val="00860CBE"/>
    <w:rsid w:val="008611DD"/>
    <w:rsid w:val="008614C5"/>
    <w:rsid w:val="00862380"/>
    <w:rsid w:val="0086262E"/>
    <w:rsid w:val="0086287A"/>
    <w:rsid w:val="00862C1B"/>
    <w:rsid w:val="008653D9"/>
    <w:rsid w:val="008664EE"/>
    <w:rsid w:val="00870AB6"/>
    <w:rsid w:val="00872352"/>
    <w:rsid w:val="00872389"/>
    <w:rsid w:val="00874DDB"/>
    <w:rsid w:val="00875030"/>
    <w:rsid w:val="00875898"/>
    <w:rsid w:val="008761C4"/>
    <w:rsid w:val="0087758D"/>
    <w:rsid w:val="0088025B"/>
    <w:rsid w:val="0088070D"/>
    <w:rsid w:val="00880E11"/>
    <w:rsid w:val="00882003"/>
    <w:rsid w:val="008822BD"/>
    <w:rsid w:val="00882EB8"/>
    <w:rsid w:val="0088605A"/>
    <w:rsid w:val="0088692D"/>
    <w:rsid w:val="00886B48"/>
    <w:rsid w:val="0088724D"/>
    <w:rsid w:val="00892D7E"/>
    <w:rsid w:val="00892F77"/>
    <w:rsid w:val="00893F09"/>
    <w:rsid w:val="00894CB4"/>
    <w:rsid w:val="008958B4"/>
    <w:rsid w:val="0089739A"/>
    <w:rsid w:val="00897839"/>
    <w:rsid w:val="00897F4A"/>
    <w:rsid w:val="008A05BA"/>
    <w:rsid w:val="008A05FB"/>
    <w:rsid w:val="008A0C21"/>
    <w:rsid w:val="008A17A2"/>
    <w:rsid w:val="008A1D6B"/>
    <w:rsid w:val="008A2985"/>
    <w:rsid w:val="008A2995"/>
    <w:rsid w:val="008A3508"/>
    <w:rsid w:val="008A39CB"/>
    <w:rsid w:val="008B0131"/>
    <w:rsid w:val="008B0398"/>
    <w:rsid w:val="008B04B8"/>
    <w:rsid w:val="008B1859"/>
    <w:rsid w:val="008B301D"/>
    <w:rsid w:val="008B44A1"/>
    <w:rsid w:val="008B5EA8"/>
    <w:rsid w:val="008B6D46"/>
    <w:rsid w:val="008B7055"/>
    <w:rsid w:val="008C0660"/>
    <w:rsid w:val="008C07FB"/>
    <w:rsid w:val="008C1A9F"/>
    <w:rsid w:val="008C50B7"/>
    <w:rsid w:val="008C69D8"/>
    <w:rsid w:val="008C6BA3"/>
    <w:rsid w:val="008C7281"/>
    <w:rsid w:val="008D0844"/>
    <w:rsid w:val="008D1201"/>
    <w:rsid w:val="008D2234"/>
    <w:rsid w:val="008D2677"/>
    <w:rsid w:val="008D62BD"/>
    <w:rsid w:val="008D6572"/>
    <w:rsid w:val="008D72A4"/>
    <w:rsid w:val="008D78F7"/>
    <w:rsid w:val="008E0027"/>
    <w:rsid w:val="008E014B"/>
    <w:rsid w:val="008E0385"/>
    <w:rsid w:val="008E0436"/>
    <w:rsid w:val="008E0C62"/>
    <w:rsid w:val="008E1B41"/>
    <w:rsid w:val="008E22E4"/>
    <w:rsid w:val="008E3033"/>
    <w:rsid w:val="008E3A9D"/>
    <w:rsid w:val="008E3F3B"/>
    <w:rsid w:val="008E4173"/>
    <w:rsid w:val="008E4AF0"/>
    <w:rsid w:val="008E6920"/>
    <w:rsid w:val="008E74EA"/>
    <w:rsid w:val="008F1161"/>
    <w:rsid w:val="008F1649"/>
    <w:rsid w:val="008F1D8B"/>
    <w:rsid w:val="008F2AF1"/>
    <w:rsid w:val="008F41C1"/>
    <w:rsid w:val="008F75A5"/>
    <w:rsid w:val="008F77AC"/>
    <w:rsid w:val="00900E60"/>
    <w:rsid w:val="00900FD1"/>
    <w:rsid w:val="009021C4"/>
    <w:rsid w:val="00902E8E"/>
    <w:rsid w:val="00903522"/>
    <w:rsid w:val="009069CD"/>
    <w:rsid w:val="00907FC3"/>
    <w:rsid w:val="0091051D"/>
    <w:rsid w:val="009109ED"/>
    <w:rsid w:val="0091178E"/>
    <w:rsid w:val="00911790"/>
    <w:rsid w:val="009117E6"/>
    <w:rsid w:val="009127B3"/>
    <w:rsid w:val="00915ACC"/>
    <w:rsid w:val="0091642F"/>
    <w:rsid w:val="0091663E"/>
    <w:rsid w:val="00917233"/>
    <w:rsid w:val="00917992"/>
    <w:rsid w:val="009203FA"/>
    <w:rsid w:val="00921FAB"/>
    <w:rsid w:val="009231B5"/>
    <w:rsid w:val="0092494B"/>
    <w:rsid w:val="00924DF2"/>
    <w:rsid w:val="00925C24"/>
    <w:rsid w:val="0092617A"/>
    <w:rsid w:val="0092664B"/>
    <w:rsid w:val="00926B96"/>
    <w:rsid w:val="009274CF"/>
    <w:rsid w:val="00930444"/>
    <w:rsid w:val="00930860"/>
    <w:rsid w:val="009330DF"/>
    <w:rsid w:val="00933352"/>
    <w:rsid w:val="009333DD"/>
    <w:rsid w:val="00935163"/>
    <w:rsid w:val="009355C6"/>
    <w:rsid w:val="009408A1"/>
    <w:rsid w:val="00940950"/>
    <w:rsid w:val="009423ED"/>
    <w:rsid w:val="00944292"/>
    <w:rsid w:val="00944FF2"/>
    <w:rsid w:val="00945370"/>
    <w:rsid w:val="0094556E"/>
    <w:rsid w:val="00947ED2"/>
    <w:rsid w:val="009535DD"/>
    <w:rsid w:val="00953804"/>
    <w:rsid w:val="00953B3C"/>
    <w:rsid w:val="00953F8F"/>
    <w:rsid w:val="0095517B"/>
    <w:rsid w:val="00957EB2"/>
    <w:rsid w:val="009605F0"/>
    <w:rsid w:val="009613B0"/>
    <w:rsid w:val="009615A1"/>
    <w:rsid w:val="00963035"/>
    <w:rsid w:val="009630F9"/>
    <w:rsid w:val="00963374"/>
    <w:rsid w:val="00963C8A"/>
    <w:rsid w:val="00965025"/>
    <w:rsid w:val="00965FC5"/>
    <w:rsid w:val="00967DBF"/>
    <w:rsid w:val="009729B5"/>
    <w:rsid w:val="00973D39"/>
    <w:rsid w:val="00975BC6"/>
    <w:rsid w:val="00976ACE"/>
    <w:rsid w:val="00977031"/>
    <w:rsid w:val="00977DA4"/>
    <w:rsid w:val="00982FCD"/>
    <w:rsid w:val="00983A2A"/>
    <w:rsid w:val="00983BE0"/>
    <w:rsid w:val="00983C81"/>
    <w:rsid w:val="009855FF"/>
    <w:rsid w:val="0098673D"/>
    <w:rsid w:val="0098747F"/>
    <w:rsid w:val="00987E37"/>
    <w:rsid w:val="009908CE"/>
    <w:rsid w:val="0099168F"/>
    <w:rsid w:val="0099190C"/>
    <w:rsid w:val="009919A4"/>
    <w:rsid w:val="00993876"/>
    <w:rsid w:val="00994DA0"/>
    <w:rsid w:val="00995287"/>
    <w:rsid w:val="00995361"/>
    <w:rsid w:val="009970FA"/>
    <w:rsid w:val="00997CB2"/>
    <w:rsid w:val="009A0CC4"/>
    <w:rsid w:val="009A4366"/>
    <w:rsid w:val="009A4797"/>
    <w:rsid w:val="009A488D"/>
    <w:rsid w:val="009A55A7"/>
    <w:rsid w:val="009A569D"/>
    <w:rsid w:val="009A6418"/>
    <w:rsid w:val="009A75DD"/>
    <w:rsid w:val="009B0F3F"/>
    <w:rsid w:val="009B1431"/>
    <w:rsid w:val="009B21BD"/>
    <w:rsid w:val="009B50B0"/>
    <w:rsid w:val="009C13F9"/>
    <w:rsid w:val="009C149D"/>
    <w:rsid w:val="009C2C5E"/>
    <w:rsid w:val="009C3514"/>
    <w:rsid w:val="009C3681"/>
    <w:rsid w:val="009C445D"/>
    <w:rsid w:val="009C450C"/>
    <w:rsid w:val="009C580D"/>
    <w:rsid w:val="009D13FA"/>
    <w:rsid w:val="009D1952"/>
    <w:rsid w:val="009D22EC"/>
    <w:rsid w:val="009D315C"/>
    <w:rsid w:val="009D5C3A"/>
    <w:rsid w:val="009D6412"/>
    <w:rsid w:val="009F20CE"/>
    <w:rsid w:val="009F36B4"/>
    <w:rsid w:val="009F41F8"/>
    <w:rsid w:val="009F47B7"/>
    <w:rsid w:val="009F4C07"/>
    <w:rsid w:val="009F56CB"/>
    <w:rsid w:val="009F5ED5"/>
    <w:rsid w:val="00A001AC"/>
    <w:rsid w:val="00A0089E"/>
    <w:rsid w:val="00A01831"/>
    <w:rsid w:val="00A026DF"/>
    <w:rsid w:val="00A02734"/>
    <w:rsid w:val="00A03208"/>
    <w:rsid w:val="00A04CE6"/>
    <w:rsid w:val="00A05442"/>
    <w:rsid w:val="00A063CB"/>
    <w:rsid w:val="00A067BC"/>
    <w:rsid w:val="00A077E2"/>
    <w:rsid w:val="00A07898"/>
    <w:rsid w:val="00A1051C"/>
    <w:rsid w:val="00A139BF"/>
    <w:rsid w:val="00A14EB7"/>
    <w:rsid w:val="00A167FA"/>
    <w:rsid w:val="00A2038C"/>
    <w:rsid w:val="00A222B5"/>
    <w:rsid w:val="00A22B4D"/>
    <w:rsid w:val="00A23180"/>
    <w:rsid w:val="00A234BE"/>
    <w:rsid w:val="00A276AC"/>
    <w:rsid w:val="00A307F3"/>
    <w:rsid w:val="00A311D9"/>
    <w:rsid w:val="00A31F69"/>
    <w:rsid w:val="00A32614"/>
    <w:rsid w:val="00A3332D"/>
    <w:rsid w:val="00A33911"/>
    <w:rsid w:val="00A340D7"/>
    <w:rsid w:val="00A35215"/>
    <w:rsid w:val="00A368BD"/>
    <w:rsid w:val="00A4109C"/>
    <w:rsid w:val="00A42727"/>
    <w:rsid w:val="00A43AF9"/>
    <w:rsid w:val="00A43BB3"/>
    <w:rsid w:val="00A44141"/>
    <w:rsid w:val="00A464DA"/>
    <w:rsid w:val="00A47A00"/>
    <w:rsid w:val="00A47DF0"/>
    <w:rsid w:val="00A5096A"/>
    <w:rsid w:val="00A5138A"/>
    <w:rsid w:val="00A515BA"/>
    <w:rsid w:val="00A520B2"/>
    <w:rsid w:val="00A53A27"/>
    <w:rsid w:val="00A541B0"/>
    <w:rsid w:val="00A55163"/>
    <w:rsid w:val="00A573FA"/>
    <w:rsid w:val="00A57ED5"/>
    <w:rsid w:val="00A613D7"/>
    <w:rsid w:val="00A629D7"/>
    <w:rsid w:val="00A6381C"/>
    <w:rsid w:val="00A64D26"/>
    <w:rsid w:val="00A65A6B"/>
    <w:rsid w:val="00A66AFD"/>
    <w:rsid w:val="00A67914"/>
    <w:rsid w:val="00A70501"/>
    <w:rsid w:val="00A716B4"/>
    <w:rsid w:val="00A72E3D"/>
    <w:rsid w:val="00A73D54"/>
    <w:rsid w:val="00A74952"/>
    <w:rsid w:val="00A76CAE"/>
    <w:rsid w:val="00A808B4"/>
    <w:rsid w:val="00A8169F"/>
    <w:rsid w:val="00A824F2"/>
    <w:rsid w:val="00A84F55"/>
    <w:rsid w:val="00A86393"/>
    <w:rsid w:val="00A86517"/>
    <w:rsid w:val="00A8679C"/>
    <w:rsid w:val="00A8704E"/>
    <w:rsid w:val="00A92C95"/>
    <w:rsid w:val="00A940EE"/>
    <w:rsid w:val="00A94C2E"/>
    <w:rsid w:val="00A96986"/>
    <w:rsid w:val="00A970BC"/>
    <w:rsid w:val="00AA0B4F"/>
    <w:rsid w:val="00AA1CB4"/>
    <w:rsid w:val="00AA243E"/>
    <w:rsid w:val="00AA2766"/>
    <w:rsid w:val="00AA2EB0"/>
    <w:rsid w:val="00AA3BC0"/>
    <w:rsid w:val="00AA5CE0"/>
    <w:rsid w:val="00AA6112"/>
    <w:rsid w:val="00AB27A6"/>
    <w:rsid w:val="00AB2F4D"/>
    <w:rsid w:val="00AB4571"/>
    <w:rsid w:val="00AB461F"/>
    <w:rsid w:val="00AB5B0A"/>
    <w:rsid w:val="00AB5CEE"/>
    <w:rsid w:val="00AB63FD"/>
    <w:rsid w:val="00AB7AE0"/>
    <w:rsid w:val="00AC1479"/>
    <w:rsid w:val="00AC2596"/>
    <w:rsid w:val="00AC29A1"/>
    <w:rsid w:val="00AC2CCB"/>
    <w:rsid w:val="00AC4907"/>
    <w:rsid w:val="00AC4F44"/>
    <w:rsid w:val="00AC50CF"/>
    <w:rsid w:val="00AC6E6C"/>
    <w:rsid w:val="00AC748A"/>
    <w:rsid w:val="00AC7FF6"/>
    <w:rsid w:val="00AD11A1"/>
    <w:rsid w:val="00AD3123"/>
    <w:rsid w:val="00AD41CE"/>
    <w:rsid w:val="00AD45E8"/>
    <w:rsid w:val="00AD5C5C"/>
    <w:rsid w:val="00AD7D94"/>
    <w:rsid w:val="00AE021F"/>
    <w:rsid w:val="00AE0252"/>
    <w:rsid w:val="00AE207D"/>
    <w:rsid w:val="00AE21BD"/>
    <w:rsid w:val="00AE242F"/>
    <w:rsid w:val="00AE2B07"/>
    <w:rsid w:val="00AE2EDC"/>
    <w:rsid w:val="00AE37A1"/>
    <w:rsid w:val="00AE3EAF"/>
    <w:rsid w:val="00AE4245"/>
    <w:rsid w:val="00AE446E"/>
    <w:rsid w:val="00AE64D1"/>
    <w:rsid w:val="00AE72ED"/>
    <w:rsid w:val="00AF083D"/>
    <w:rsid w:val="00AF0A95"/>
    <w:rsid w:val="00AF0AEA"/>
    <w:rsid w:val="00AF23F2"/>
    <w:rsid w:val="00AF2891"/>
    <w:rsid w:val="00AF2E89"/>
    <w:rsid w:val="00AF4714"/>
    <w:rsid w:val="00AF485D"/>
    <w:rsid w:val="00AF4D92"/>
    <w:rsid w:val="00AF5360"/>
    <w:rsid w:val="00AF5897"/>
    <w:rsid w:val="00AF6329"/>
    <w:rsid w:val="00AF6B08"/>
    <w:rsid w:val="00B00D8A"/>
    <w:rsid w:val="00B01AC2"/>
    <w:rsid w:val="00B02991"/>
    <w:rsid w:val="00B048E4"/>
    <w:rsid w:val="00B054A3"/>
    <w:rsid w:val="00B0559E"/>
    <w:rsid w:val="00B05D4C"/>
    <w:rsid w:val="00B0699B"/>
    <w:rsid w:val="00B10BC8"/>
    <w:rsid w:val="00B120A9"/>
    <w:rsid w:val="00B129E8"/>
    <w:rsid w:val="00B12B66"/>
    <w:rsid w:val="00B14312"/>
    <w:rsid w:val="00B144BD"/>
    <w:rsid w:val="00B16CC4"/>
    <w:rsid w:val="00B20D9F"/>
    <w:rsid w:val="00B23036"/>
    <w:rsid w:val="00B23313"/>
    <w:rsid w:val="00B2347D"/>
    <w:rsid w:val="00B23734"/>
    <w:rsid w:val="00B24FF0"/>
    <w:rsid w:val="00B271A3"/>
    <w:rsid w:val="00B34D1E"/>
    <w:rsid w:val="00B35641"/>
    <w:rsid w:val="00B362FD"/>
    <w:rsid w:val="00B36E75"/>
    <w:rsid w:val="00B374EC"/>
    <w:rsid w:val="00B37CFD"/>
    <w:rsid w:val="00B4072F"/>
    <w:rsid w:val="00B40DEF"/>
    <w:rsid w:val="00B4139F"/>
    <w:rsid w:val="00B43663"/>
    <w:rsid w:val="00B43EC3"/>
    <w:rsid w:val="00B47AD8"/>
    <w:rsid w:val="00B47BA9"/>
    <w:rsid w:val="00B50ADC"/>
    <w:rsid w:val="00B526D2"/>
    <w:rsid w:val="00B557E2"/>
    <w:rsid w:val="00B56481"/>
    <w:rsid w:val="00B56ACB"/>
    <w:rsid w:val="00B575E2"/>
    <w:rsid w:val="00B57A94"/>
    <w:rsid w:val="00B57CE8"/>
    <w:rsid w:val="00B60912"/>
    <w:rsid w:val="00B64AE2"/>
    <w:rsid w:val="00B6516C"/>
    <w:rsid w:val="00B65A56"/>
    <w:rsid w:val="00B65FE5"/>
    <w:rsid w:val="00B67090"/>
    <w:rsid w:val="00B70E63"/>
    <w:rsid w:val="00B72569"/>
    <w:rsid w:val="00B72B18"/>
    <w:rsid w:val="00B734A2"/>
    <w:rsid w:val="00B73D7B"/>
    <w:rsid w:val="00B74CFD"/>
    <w:rsid w:val="00B759F6"/>
    <w:rsid w:val="00B77598"/>
    <w:rsid w:val="00B77913"/>
    <w:rsid w:val="00B77BA8"/>
    <w:rsid w:val="00B82328"/>
    <w:rsid w:val="00B8445D"/>
    <w:rsid w:val="00B84651"/>
    <w:rsid w:val="00B84844"/>
    <w:rsid w:val="00B867CD"/>
    <w:rsid w:val="00B86A55"/>
    <w:rsid w:val="00B87018"/>
    <w:rsid w:val="00B90CF9"/>
    <w:rsid w:val="00B90F0A"/>
    <w:rsid w:val="00B91481"/>
    <w:rsid w:val="00B9243F"/>
    <w:rsid w:val="00B9251E"/>
    <w:rsid w:val="00B935BF"/>
    <w:rsid w:val="00B9502A"/>
    <w:rsid w:val="00B95252"/>
    <w:rsid w:val="00B9527C"/>
    <w:rsid w:val="00B96FE3"/>
    <w:rsid w:val="00B97A3F"/>
    <w:rsid w:val="00BA08E4"/>
    <w:rsid w:val="00BA0C44"/>
    <w:rsid w:val="00BA13D5"/>
    <w:rsid w:val="00BA1B6C"/>
    <w:rsid w:val="00BA425C"/>
    <w:rsid w:val="00BA4431"/>
    <w:rsid w:val="00BA5881"/>
    <w:rsid w:val="00BA5DA5"/>
    <w:rsid w:val="00BA60DA"/>
    <w:rsid w:val="00BA68EC"/>
    <w:rsid w:val="00BA7581"/>
    <w:rsid w:val="00BB02A3"/>
    <w:rsid w:val="00BB0A7E"/>
    <w:rsid w:val="00BB0BA6"/>
    <w:rsid w:val="00BB14AF"/>
    <w:rsid w:val="00BB1C1B"/>
    <w:rsid w:val="00BB1D6E"/>
    <w:rsid w:val="00BB2141"/>
    <w:rsid w:val="00BB2203"/>
    <w:rsid w:val="00BB30B2"/>
    <w:rsid w:val="00BB35F3"/>
    <w:rsid w:val="00BB4323"/>
    <w:rsid w:val="00BB47D4"/>
    <w:rsid w:val="00BB4A17"/>
    <w:rsid w:val="00BB5288"/>
    <w:rsid w:val="00BB6AB9"/>
    <w:rsid w:val="00BB7E50"/>
    <w:rsid w:val="00BB7EDA"/>
    <w:rsid w:val="00BB7F56"/>
    <w:rsid w:val="00BC14C0"/>
    <w:rsid w:val="00BC2349"/>
    <w:rsid w:val="00BC23CC"/>
    <w:rsid w:val="00BC3A53"/>
    <w:rsid w:val="00BC3D39"/>
    <w:rsid w:val="00BC3E93"/>
    <w:rsid w:val="00BC4BA5"/>
    <w:rsid w:val="00BC710C"/>
    <w:rsid w:val="00BC7635"/>
    <w:rsid w:val="00BD0389"/>
    <w:rsid w:val="00BD17B5"/>
    <w:rsid w:val="00BD3C3B"/>
    <w:rsid w:val="00BD4335"/>
    <w:rsid w:val="00BD478B"/>
    <w:rsid w:val="00BD5F39"/>
    <w:rsid w:val="00BD762C"/>
    <w:rsid w:val="00BE092A"/>
    <w:rsid w:val="00BE283B"/>
    <w:rsid w:val="00BE38B2"/>
    <w:rsid w:val="00BE4820"/>
    <w:rsid w:val="00BE57FA"/>
    <w:rsid w:val="00BE67E5"/>
    <w:rsid w:val="00BE6D79"/>
    <w:rsid w:val="00BE7692"/>
    <w:rsid w:val="00BE77DC"/>
    <w:rsid w:val="00BE7D9F"/>
    <w:rsid w:val="00BF2CF0"/>
    <w:rsid w:val="00BF352E"/>
    <w:rsid w:val="00BF3EF5"/>
    <w:rsid w:val="00BF434D"/>
    <w:rsid w:val="00BF484A"/>
    <w:rsid w:val="00BF5600"/>
    <w:rsid w:val="00BF56A3"/>
    <w:rsid w:val="00BF5BF4"/>
    <w:rsid w:val="00BF5FAB"/>
    <w:rsid w:val="00C00625"/>
    <w:rsid w:val="00C00849"/>
    <w:rsid w:val="00C01634"/>
    <w:rsid w:val="00C029AC"/>
    <w:rsid w:val="00C02CDF"/>
    <w:rsid w:val="00C0639F"/>
    <w:rsid w:val="00C06DF3"/>
    <w:rsid w:val="00C111A5"/>
    <w:rsid w:val="00C11EA9"/>
    <w:rsid w:val="00C11FBC"/>
    <w:rsid w:val="00C13B65"/>
    <w:rsid w:val="00C14603"/>
    <w:rsid w:val="00C1606A"/>
    <w:rsid w:val="00C16ECE"/>
    <w:rsid w:val="00C204ED"/>
    <w:rsid w:val="00C2051D"/>
    <w:rsid w:val="00C20CA1"/>
    <w:rsid w:val="00C20D67"/>
    <w:rsid w:val="00C2182F"/>
    <w:rsid w:val="00C22098"/>
    <w:rsid w:val="00C23CEB"/>
    <w:rsid w:val="00C256E7"/>
    <w:rsid w:val="00C262B7"/>
    <w:rsid w:val="00C3189B"/>
    <w:rsid w:val="00C32394"/>
    <w:rsid w:val="00C3245C"/>
    <w:rsid w:val="00C33353"/>
    <w:rsid w:val="00C33694"/>
    <w:rsid w:val="00C33DB2"/>
    <w:rsid w:val="00C3488A"/>
    <w:rsid w:val="00C34D35"/>
    <w:rsid w:val="00C37992"/>
    <w:rsid w:val="00C42796"/>
    <w:rsid w:val="00C42C8A"/>
    <w:rsid w:val="00C43B5B"/>
    <w:rsid w:val="00C44657"/>
    <w:rsid w:val="00C44E83"/>
    <w:rsid w:val="00C4657D"/>
    <w:rsid w:val="00C467BD"/>
    <w:rsid w:val="00C47296"/>
    <w:rsid w:val="00C50006"/>
    <w:rsid w:val="00C5284D"/>
    <w:rsid w:val="00C52BB8"/>
    <w:rsid w:val="00C5402B"/>
    <w:rsid w:val="00C5659B"/>
    <w:rsid w:val="00C5665C"/>
    <w:rsid w:val="00C60F7E"/>
    <w:rsid w:val="00C61034"/>
    <w:rsid w:val="00C61534"/>
    <w:rsid w:val="00C61738"/>
    <w:rsid w:val="00C665C6"/>
    <w:rsid w:val="00C67783"/>
    <w:rsid w:val="00C723D2"/>
    <w:rsid w:val="00C739DD"/>
    <w:rsid w:val="00C73FD4"/>
    <w:rsid w:val="00C74236"/>
    <w:rsid w:val="00C74663"/>
    <w:rsid w:val="00C74C60"/>
    <w:rsid w:val="00C753C2"/>
    <w:rsid w:val="00C75932"/>
    <w:rsid w:val="00C76559"/>
    <w:rsid w:val="00C77B3E"/>
    <w:rsid w:val="00C77C1C"/>
    <w:rsid w:val="00C83C6B"/>
    <w:rsid w:val="00C85ACA"/>
    <w:rsid w:val="00C85AF1"/>
    <w:rsid w:val="00C86385"/>
    <w:rsid w:val="00C8640E"/>
    <w:rsid w:val="00C86D74"/>
    <w:rsid w:val="00C8723F"/>
    <w:rsid w:val="00C9046C"/>
    <w:rsid w:val="00C9147C"/>
    <w:rsid w:val="00C91603"/>
    <w:rsid w:val="00C91977"/>
    <w:rsid w:val="00C92384"/>
    <w:rsid w:val="00C92C05"/>
    <w:rsid w:val="00C95516"/>
    <w:rsid w:val="00C96A13"/>
    <w:rsid w:val="00C96C8F"/>
    <w:rsid w:val="00C96D3F"/>
    <w:rsid w:val="00C96F60"/>
    <w:rsid w:val="00C97677"/>
    <w:rsid w:val="00CA0724"/>
    <w:rsid w:val="00CA14A8"/>
    <w:rsid w:val="00CA2503"/>
    <w:rsid w:val="00CA2636"/>
    <w:rsid w:val="00CA2C7A"/>
    <w:rsid w:val="00CA3396"/>
    <w:rsid w:val="00CA3BA8"/>
    <w:rsid w:val="00CA406B"/>
    <w:rsid w:val="00CA54A2"/>
    <w:rsid w:val="00CA574F"/>
    <w:rsid w:val="00CA578C"/>
    <w:rsid w:val="00CA5A4E"/>
    <w:rsid w:val="00CA70F3"/>
    <w:rsid w:val="00CA74F6"/>
    <w:rsid w:val="00CB1ECC"/>
    <w:rsid w:val="00CB21CB"/>
    <w:rsid w:val="00CB29B4"/>
    <w:rsid w:val="00CB5218"/>
    <w:rsid w:val="00CB5723"/>
    <w:rsid w:val="00CB5E5D"/>
    <w:rsid w:val="00CB766E"/>
    <w:rsid w:val="00CB7AFB"/>
    <w:rsid w:val="00CB7DCF"/>
    <w:rsid w:val="00CB7E05"/>
    <w:rsid w:val="00CC078A"/>
    <w:rsid w:val="00CC0846"/>
    <w:rsid w:val="00CC15F4"/>
    <w:rsid w:val="00CC1C47"/>
    <w:rsid w:val="00CC216E"/>
    <w:rsid w:val="00CC2D9E"/>
    <w:rsid w:val="00CC4E82"/>
    <w:rsid w:val="00CC587C"/>
    <w:rsid w:val="00CC5E79"/>
    <w:rsid w:val="00CC5FF5"/>
    <w:rsid w:val="00CD0442"/>
    <w:rsid w:val="00CD07D8"/>
    <w:rsid w:val="00CD0971"/>
    <w:rsid w:val="00CD0CCF"/>
    <w:rsid w:val="00CD15D6"/>
    <w:rsid w:val="00CD3970"/>
    <w:rsid w:val="00CD3B71"/>
    <w:rsid w:val="00CD4E5C"/>
    <w:rsid w:val="00CD58B3"/>
    <w:rsid w:val="00CD5CAB"/>
    <w:rsid w:val="00CD6F97"/>
    <w:rsid w:val="00CD7346"/>
    <w:rsid w:val="00CE03EA"/>
    <w:rsid w:val="00CE0FBC"/>
    <w:rsid w:val="00CE0FD6"/>
    <w:rsid w:val="00CE20B3"/>
    <w:rsid w:val="00CE30BE"/>
    <w:rsid w:val="00CE4960"/>
    <w:rsid w:val="00CE5A09"/>
    <w:rsid w:val="00CE6645"/>
    <w:rsid w:val="00CE74C1"/>
    <w:rsid w:val="00CE7B18"/>
    <w:rsid w:val="00CF0309"/>
    <w:rsid w:val="00CF039A"/>
    <w:rsid w:val="00CF11CD"/>
    <w:rsid w:val="00CF1234"/>
    <w:rsid w:val="00CF2870"/>
    <w:rsid w:val="00CF299F"/>
    <w:rsid w:val="00CF3740"/>
    <w:rsid w:val="00CF5066"/>
    <w:rsid w:val="00CF5B6A"/>
    <w:rsid w:val="00CF6241"/>
    <w:rsid w:val="00D00B2E"/>
    <w:rsid w:val="00D01978"/>
    <w:rsid w:val="00D0274F"/>
    <w:rsid w:val="00D03349"/>
    <w:rsid w:val="00D033EE"/>
    <w:rsid w:val="00D037D2"/>
    <w:rsid w:val="00D052AF"/>
    <w:rsid w:val="00D054EE"/>
    <w:rsid w:val="00D05DC0"/>
    <w:rsid w:val="00D0657D"/>
    <w:rsid w:val="00D07C1F"/>
    <w:rsid w:val="00D125D5"/>
    <w:rsid w:val="00D139D3"/>
    <w:rsid w:val="00D13B51"/>
    <w:rsid w:val="00D15199"/>
    <w:rsid w:val="00D17B42"/>
    <w:rsid w:val="00D25527"/>
    <w:rsid w:val="00D258C8"/>
    <w:rsid w:val="00D26A1E"/>
    <w:rsid w:val="00D27549"/>
    <w:rsid w:val="00D30E1A"/>
    <w:rsid w:val="00D35BA4"/>
    <w:rsid w:val="00D3634F"/>
    <w:rsid w:val="00D376A1"/>
    <w:rsid w:val="00D37EA5"/>
    <w:rsid w:val="00D405FF"/>
    <w:rsid w:val="00D41078"/>
    <w:rsid w:val="00D42DC0"/>
    <w:rsid w:val="00D44DE6"/>
    <w:rsid w:val="00D45414"/>
    <w:rsid w:val="00D45572"/>
    <w:rsid w:val="00D45F65"/>
    <w:rsid w:val="00D46586"/>
    <w:rsid w:val="00D50516"/>
    <w:rsid w:val="00D509B1"/>
    <w:rsid w:val="00D50B81"/>
    <w:rsid w:val="00D50EDB"/>
    <w:rsid w:val="00D55003"/>
    <w:rsid w:val="00D550BB"/>
    <w:rsid w:val="00D55EEE"/>
    <w:rsid w:val="00D5759A"/>
    <w:rsid w:val="00D57BDA"/>
    <w:rsid w:val="00D60E07"/>
    <w:rsid w:val="00D60EF3"/>
    <w:rsid w:val="00D61332"/>
    <w:rsid w:val="00D614AE"/>
    <w:rsid w:val="00D61847"/>
    <w:rsid w:val="00D62787"/>
    <w:rsid w:val="00D62F04"/>
    <w:rsid w:val="00D62F4D"/>
    <w:rsid w:val="00D63554"/>
    <w:rsid w:val="00D63711"/>
    <w:rsid w:val="00D63BD1"/>
    <w:rsid w:val="00D66770"/>
    <w:rsid w:val="00D67B14"/>
    <w:rsid w:val="00D70D72"/>
    <w:rsid w:val="00D71779"/>
    <w:rsid w:val="00D74957"/>
    <w:rsid w:val="00D75D55"/>
    <w:rsid w:val="00D76337"/>
    <w:rsid w:val="00D771BC"/>
    <w:rsid w:val="00D77261"/>
    <w:rsid w:val="00D775FB"/>
    <w:rsid w:val="00D7796D"/>
    <w:rsid w:val="00D77E5A"/>
    <w:rsid w:val="00D8076E"/>
    <w:rsid w:val="00D80CD2"/>
    <w:rsid w:val="00D811F5"/>
    <w:rsid w:val="00D8296C"/>
    <w:rsid w:val="00D82B80"/>
    <w:rsid w:val="00D837F0"/>
    <w:rsid w:val="00D8738D"/>
    <w:rsid w:val="00D90603"/>
    <w:rsid w:val="00D91D44"/>
    <w:rsid w:val="00D929A2"/>
    <w:rsid w:val="00D92F91"/>
    <w:rsid w:val="00D939E8"/>
    <w:rsid w:val="00D943BD"/>
    <w:rsid w:val="00D95393"/>
    <w:rsid w:val="00D96574"/>
    <w:rsid w:val="00D97790"/>
    <w:rsid w:val="00DA0070"/>
    <w:rsid w:val="00DA12F6"/>
    <w:rsid w:val="00DA1476"/>
    <w:rsid w:val="00DA361C"/>
    <w:rsid w:val="00DA3F57"/>
    <w:rsid w:val="00DA4755"/>
    <w:rsid w:val="00DA55BF"/>
    <w:rsid w:val="00DA5C03"/>
    <w:rsid w:val="00DA5C83"/>
    <w:rsid w:val="00DA68E8"/>
    <w:rsid w:val="00DA6AE0"/>
    <w:rsid w:val="00DA6E8E"/>
    <w:rsid w:val="00DA75B2"/>
    <w:rsid w:val="00DB00A3"/>
    <w:rsid w:val="00DB1C07"/>
    <w:rsid w:val="00DB361C"/>
    <w:rsid w:val="00DB43E0"/>
    <w:rsid w:val="00DB4A10"/>
    <w:rsid w:val="00DB4D5A"/>
    <w:rsid w:val="00DB6935"/>
    <w:rsid w:val="00DB69BB"/>
    <w:rsid w:val="00DB7836"/>
    <w:rsid w:val="00DB7CBA"/>
    <w:rsid w:val="00DB7D76"/>
    <w:rsid w:val="00DC0EFC"/>
    <w:rsid w:val="00DC1648"/>
    <w:rsid w:val="00DC22B4"/>
    <w:rsid w:val="00DC37B2"/>
    <w:rsid w:val="00DC3822"/>
    <w:rsid w:val="00DC3C31"/>
    <w:rsid w:val="00DC5A9E"/>
    <w:rsid w:val="00DC6172"/>
    <w:rsid w:val="00DC6393"/>
    <w:rsid w:val="00DC75E6"/>
    <w:rsid w:val="00DC7706"/>
    <w:rsid w:val="00DD151C"/>
    <w:rsid w:val="00DD31B4"/>
    <w:rsid w:val="00DD34A7"/>
    <w:rsid w:val="00DD479A"/>
    <w:rsid w:val="00DD4924"/>
    <w:rsid w:val="00DD4C66"/>
    <w:rsid w:val="00DD4C80"/>
    <w:rsid w:val="00DD56EA"/>
    <w:rsid w:val="00DD7C8A"/>
    <w:rsid w:val="00DE0EBA"/>
    <w:rsid w:val="00DE23F1"/>
    <w:rsid w:val="00DE2FCA"/>
    <w:rsid w:val="00DE474A"/>
    <w:rsid w:val="00DE47AF"/>
    <w:rsid w:val="00DE6FAF"/>
    <w:rsid w:val="00DF003A"/>
    <w:rsid w:val="00DF0366"/>
    <w:rsid w:val="00DF15B7"/>
    <w:rsid w:val="00DF3A57"/>
    <w:rsid w:val="00DF4FE3"/>
    <w:rsid w:val="00DF5043"/>
    <w:rsid w:val="00DF54CA"/>
    <w:rsid w:val="00DF62A5"/>
    <w:rsid w:val="00E0393F"/>
    <w:rsid w:val="00E03D42"/>
    <w:rsid w:val="00E04F82"/>
    <w:rsid w:val="00E102CF"/>
    <w:rsid w:val="00E10464"/>
    <w:rsid w:val="00E1047D"/>
    <w:rsid w:val="00E10AE3"/>
    <w:rsid w:val="00E110FB"/>
    <w:rsid w:val="00E1226E"/>
    <w:rsid w:val="00E12AF6"/>
    <w:rsid w:val="00E131E0"/>
    <w:rsid w:val="00E15E61"/>
    <w:rsid w:val="00E163F5"/>
    <w:rsid w:val="00E16B21"/>
    <w:rsid w:val="00E20BC1"/>
    <w:rsid w:val="00E20D4B"/>
    <w:rsid w:val="00E225D6"/>
    <w:rsid w:val="00E228B5"/>
    <w:rsid w:val="00E22D8D"/>
    <w:rsid w:val="00E2391A"/>
    <w:rsid w:val="00E245A6"/>
    <w:rsid w:val="00E24918"/>
    <w:rsid w:val="00E249ED"/>
    <w:rsid w:val="00E32754"/>
    <w:rsid w:val="00E344D6"/>
    <w:rsid w:val="00E35E0A"/>
    <w:rsid w:val="00E3624B"/>
    <w:rsid w:val="00E3763E"/>
    <w:rsid w:val="00E40B09"/>
    <w:rsid w:val="00E41B70"/>
    <w:rsid w:val="00E43EF4"/>
    <w:rsid w:val="00E44469"/>
    <w:rsid w:val="00E451EA"/>
    <w:rsid w:val="00E4532C"/>
    <w:rsid w:val="00E46E59"/>
    <w:rsid w:val="00E47927"/>
    <w:rsid w:val="00E501B7"/>
    <w:rsid w:val="00E5423D"/>
    <w:rsid w:val="00E54538"/>
    <w:rsid w:val="00E55021"/>
    <w:rsid w:val="00E552EA"/>
    <w:rsid w:val="00E56424"/>
    <w:rsid w:val="00E60947"/>
    <w:rsid w:val="00E6099E"/>
    <w:rsid w:val="00E614EE"/>
    <w:rsid w:val="00E61A00"/>
    <w:rsid w:val="00E64CEA"/>
    <w:rsid w:val="00E655F7"/>
    <w:rsid w:val="00E66612"/>
    <w:rsid w:val="00E66981"/>
    <w:rsid w:val="00E66F37"/>
    <w:rsid w:val="00E71562"/>
    <w:rsid w:val="00E71ECA"/>
    <w:rsid w:val="00E7286D"/>
    <w:rsid w:val="00E76CB6"/>
    <w:rsid w:val="00E77719"/>
    <w:rsid w:val="00E81DE9"/>
    <w:rsid w:val="00E82441"/>
    <w:rsid w:val="00E8286B"/>
    <w:rsid w:val="00E8296C"/>
    <w:rsid w:val="00E83A85"/>
    <w:rsid w:val="00E84426"/>
    <w:rsid w:val="00E8464A"/>
    <w:rsid w:val="00E84C26"/>
    <w:rsid w:val="00E85B58"/>
    <w:rsid w:val="00E90311"/>
    <w:rsid w:val="00E93366"/>
    <w:rsid w:val="00E934F3"/>
    <w:rsid w:val="00E94220"/>
    <w:rsid w:val="00E94B15"/>
    <w:rsid w:val="00E954D3"/>
    <w:rsid w:val="00E97219"/>
    <w:rsid w:val="00EA076E"/>
    <w:rsid w:val="00EA0FF2"/>
    <w:rsid w:val="00EA105D"/>
    <w:rsid w:val="00EA1F86"/>
    <w:rsid w:val="00EA2D09"/>
    <w:rsid w:val="00EA377B"/>
    <w:rsid w:val="00EA43CD"/>
    <w:rsid w:val="00EB1421"/>
    <w:rsid w:val="00EB2016"/>
    <w:rsid w:val="00EB2956"/>
    <w:rsid w:val="00EB3678"/>
    <w:rsid w:val="00EB4763"/>
    <w:rsid w:val="00EB4D7B"/>
    <w:rsid w:val="00EB58C1"/>
    <w:rsid w:val="00EB6C93"/>
    <w:rsid w:val="00EC1017"/>
    <w:rsid w:val="00EC1BD3"/>
    <w:rsid w:val="00EC1DCC"/>
    <w:rsid w:val="00EC23EA"/>
    <w:rsid w:val="00EC28B6"/>
    <w:rsid w:val="00EC33B7"/>
    <w:rsid w:val="00EC3B8C"/>
    <w:rsid w:val="00EC4A9F"/>
    <w:rsid w:val="00EC4D6E"/>
    <w:rsid w:val="00EC522B"/>
    <w:rsid w:val="00EC5A8B"/>
    <w:rsid w:val="00EC6303"/>
    <w:rsid w:val="00ED1ACF"/>
    <w:rsid w:val="00ED31D7"/>
    <w:rsid w:val="00ED5271"/>
    <w:rsid w:val="00ED5560"/>
    <w:rsid w:val="00ED6D8C"/>
    <w:rsid w:val="00EE000F"/>
    <w:rsid w:val="00EE030D"/>
    <w:rsid w:val="00EE1310"/>
    <w:rsid w:val="00EE243F"/>
    <w:rsid w:val="00EE29BC"/>
    <w:rsid w:val="00EE2D86"/>
    <w:rsid w:val="00EE4814"/>
    <w:rsid w:val="00EE540E"/>
    <w:rsid w:val="00EE60CC"/>
    <w:rsid w:val="00EE6697"/>
    <w:rsid w:val="00EE6A91"/>
    <w:rsid w:val="00EE6CE7"/>
    <w:rsid w:val="00EE728C"/>
    <w:rsid w:val="00EE7A86"/>
    <w:rsid w:val="00EF02E7"/>
    <w:rsid w:val="00EF14AA"/>
    <w:rsid w:val="00EF1E6F"/>
    <w:rsid w:val="00EF2F4C"/>
    <w:rsid w:val="00EF6747"/>
    <w:rsid w:val="00F023F8"/>
    <w:rsid w:val="00F03574"/>
    <w:rsid w:val="00F045C6"/>
    <w:rsid w:val="00F0528F"/>
    <w:rsid w:val="00F06BEA"/>
    <w:rsid w:val="00F078B3"/>
    <w:rsid w:val="00F07E53"/>
    <w:rsid w:val="00F102B5"/>
    <w:rsid w:val="00F11721"/>
    <w:rsid w:val="00F119AB"/>
    <w:rsid w:val="00F12366"/>
    <w:rsid w:val="00F12AE3"/>
    <w:rsid w:val="00F1369A"/>
    <w:rsid w:val="00F14ECC"/>
    <w:rsid w:val="00F15A5D"/>
    <w:rsid w:val="00F20048"/>
    <w:rsid w:val="00F206F7"/>
    <w:rsid w:val="00F21749"/>
    <w:rsid w:val="00F21B2C"/>
    <w:rsid w:val="00F239EC"/>
    <w:rsid w:val="00F24083"/>
    <w:rsid w:val="00F24329"/>
    <w:rsid w:val="00F25625"/>
    <w:rsid w:val="00F25C10"/>
    <w:rsid w:val="00F25D56"/>
    <w:rsid w:val="00F27127"/>
    <w:rsid w:val="00F31F92"/>
    <w:rsid w:val="00F32558"/>
    <w:rsid w:val="00F327D0"/>
    <w:rsid w:val="00F34A8E"/>
    <w:rsid w:val="00F355E8"/>
    <w:rsid w:val="00F35C96"/>
    <w:rsid w:val="00F35CD3"/>
    <w:rsid w:val="00F365C0"/>
    <w:rsid w:val="00F36AC5"/>
    <w:rsid w:val="00F36FF4"/>
    <w:rsid w:val="00F3780A"/>
    <w:rsid w:val="00F37A88"/>
    <w:rsid w:val="00F4161F"/>
    <w:rsid w:val="00F42BE5"/>
    <w:rsid w:val="00F43A2F"/>
    <w:rsid w:val="00F4485B"/>
    <w:rsid w:val="00F45564"/>
    <w:rsid w:val="00F466BA"/>
    <w:rsid w:val="00F46925"/>
    <w:rsid w:val="00F50E61"/>
    <w:rsid w:val="00F50EFA"/>
    <w:rsid w:val="00F50F66"/>
    <w:rsid w:val="00F5127B"/>
    <w:rsid w:val="00F53DB8"/>
    <w:rsid w:val="00F53FEF"/>
    <w:rsid w:val="00F574FF"/>
    <w:rsid w:val="00F57AE0"/>
    <w:rsid w:val="00F61F98"/>
    <w:rsid w:val="00F620DF"/>
    <w:rsid w:val="00F64395"/>
    <w:rsid w:val="00F65300"/>
    <w:rsid w:val="00F657D8"/>
    <w:rsid w:val="00F65E9A"/>
    <w:rsid w:val="00F661B7"/>
    <w:rsid w:val="00F66966"/>
    <w:rsid w:val="00F66DB7"/>
    <w:rsid w:val="00F67164"/>
    <w:rsid w:val="00F672A6"/>
    <w:rsid w:val="00F73394"/>
    <w:rsid w:val="00F737BA"/>
    <w:rsid w:val="00F73B39"/>
    <w:rsid w:val="00F74B54"/>
    <w:rsid w:val="00F75426"/>
    <w:rsid w:val="00F75A8E"/>
    <w:rsid w:val="00F76910"/>
    <w:rsid w:val="00F77308"/>
    <w:rsid w:val="00F8005B"/>
    <w:rsid w:val="00F81281"/>
    <w:rsid w:val="00F863FE"/>
    <w:rsid w:val="00F87E36"/>
    <w:rsid w:val="00F9095C"/>
    <w:rsid w:val="00F917DF"/>
    <w:rsid w:val="00F92838"/>
    <w:rsid w:val="00F92F7A"/>
    <w:rsid w:val="00F932AC"/>
    <w:rsid w:val="00F9371B"/>
    <w:rsid w:val="00F937FB"/>
    <w:rsid w:val="00F939E8"/>
    <w:rsid w:val="00F93E3D"/>
    <w:rsid w:val="00F947D9"/>
    <w:rsid w:val="00F94925"/>
    <w:rsid w:val="00FA0694"/>
    <w:rsid w:val="00FA0CAC"/>
    <w:rsid w:val="00FA0EB4"/>
    <w:rsid w:val="00FA14C4"/>
    <w:rsid w:val="00FA2EFD"/>
    <w:rsid w:val="00FA3930"/>
    <w:rsid w:val="00FA4C78"/>
    <w:rsid w:val="00FA62C4"/>
    <w:rsid w:val="00FA71B6"/>
    <w:rsid w:val="00FB1485"/>
    <w:rsid w:val="00FB1E17"/>
    <w:rsid w:val="00FB3083"/>
    <w:rsid w:val="00FB3CBB"/>
    <w:rsid w:val="00FB3EE5"/>
    <w:rsid w:val="00FB49E8"/>
    <w:rsid w:val="00FB4A6E"/>
    <w:rsid w:val="00FB742A"/>
    <w:rsid w:val="00FC3D6F"/>
    <w:rsid w:val="00FC4D94"/>
    <w:rsid w:val="00FC7592"/>
    <w:rsid w:val="00FC7721"/>
    <w:rsid w:val="00FC7BE1"/>
    <w:rsid w:val="00FD6880"/>
    <w:rsid w:val="00FE0571"/>
    <w:rsid w:val="00FE0EFB"/>
    <w:rsid w:val="00FE1D80"/>
    <w:rsid w:val="00FE2808"/>
    <w:rsid w:val="00FE29C8"/>
    <w:rsid w:val="00FE3E6E"/>
    <w:rsid w:val="00FE44C5"/>
    <w:rsid w:val="00FE563B"/>
    <w:rsid w:val="00FE5BF3"/>
    <w:rsid w:val="00FE64BE"/>
    <w:rsid w:val="00FF01CA"/>
    <w:rsid w:val="00FF1625"/>
    <w:rsid w:val="00FF1BD0"/>
    <w:rsid w:val="00FF2CC6"/>
    <w:rsid w:val="00FF331F"/>
    <w:rsid w:val="00FF4A32"/>
    <w:rsid w:val="00FF4D1B"/>
    <w:rsid w:val="00FF4E9E"/>
    <w:rsid w:val="00FF5050"/>
    <w:rsid w:val="00FF5083"/>
    <w:rsid w:val="00FF5EBC"/>
    <w:rsid w:val="00FF7178"/>
    <w:rsid w:val="0D8D22F7"/>
    <w:rsid w:val="0DAEF695"/>
    <w:rsid w:val="0F79A786"/>
    <w:rsid w:val="11422394"/>
    <w:rsid w:val="1989E4C2"/>
    <w:rsid w:val="1CF420AE"/>
    <w:rsid w:val="2439D55E"/>
    <w:rsid w:val="2B3BD5DC"/>
    <w:rsid w:val="3E1E4BC1"/>
    <w:rsid w:val="3F2D9AB4"/>
    <w:rsid w:val="3F8427EC"/>
    <w:rsid w:val="4392244C"/>
    <w:rsid w:val="467FC376"/>
    <w:rsid w:val="4AB77333"/>
    <w:rsid w:val="4DEBFE1D"/>
    <w:rsid w:val="5F0FD268"/>
    <w:rsid w:val="6056E2DC"/>
    <w:rsid w:val="62EDE57A"/>
    <w:rsid w:val="683FD922"/>
    <w:rsid w:val="6C9561A7"/>
    <w:rsid w:val="79FDAE60"/>
    <w:rsid w:val="7A5E8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DC5"/>
  </w:style>
  <w:style w:type="paragraph" w:styleId="Heading1">
    <w:name w:val="heading 1"/>
    <w:basedOn w:val="Normal"/>
    <w:next w:val="Normal"/>
    <w:link w:val="Heading1Char"/>
    <w:uiPriority w:val="9"/>
    <w:qFormat/>
    <w:rsid w:val="00E40B09"/>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CB4"/>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6287A"/>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6287A"/>
  </w:style>
  <w:style w:type="character" w:styleId="FollowedHyperlink">
    <w:name w:val="FollowedHyperlink"/>
    <w:basedOn w:val="DefaultParagraphFont"/>
    <w:uiPriority w:val="99"/>
    <w:semiHidden/>
    <w:unhideWhenUsed/>
    <w:rsid w:val="00314FBD"/>
    <w:rPr>
      <w:color w:val="954F72" w:themeColor="followedHyperlink"/>
      <w:u w:val="single"/>
    </w:rPr>
  </w:style>
  <w:style w:type="character" w:styleId="CommentReference">
    <w:name w:val="annotation reference"/>
    <w:basedOn w:val="DefaultParagraphFont"/>
    <w:uiPriority w:val="99"/>
    <w:semiHidden/>
    <w:unhideWhenUsed/>
    <w:rsid w:val="00E40B09"/>
    <w:rPr>
      <w:sz w:val="16"/>
      <w:szCs w:val="16"/>
    </w:rPr>
  </w:style>
  <w:style w:type="paragraph" w:styleId="CommentText">
    <w:name w:val="annotation text"/>
    <w:basedOn w:val="Normal"/>
    <w:link w:val="CommentTextChar"/>
    <w:uiPriority w:val="99"/>
    <w:unhideWhenUsed/>
    <w:rsid w:val="00E40B09"/>
    <w:pPr>
      <w:spacing w:after="0" w:line="240" w:lineRule="auto"/>
    </w:pPr>
    <w:rPr>
      <w:sz w:val="20"/>
      <w:szCs w:val="20"/>
    </w:rPr>
  </w:style>
  <w:style w:type="character" w:customStyle="1" w:styleId="CommentTextChar">
    <w:name w:val="Comment Text Char"/>
    <w:basedOn w:val="DefaultParagraphFont"/>
    <w:link w:val="CommentText"/>
    <w:uiPriority w:val="99"/>
    <w:rsid w:val="00E40B09"/>
    <w:rPr>
      <w:sz w:val="20"/>
      <w:szCs w:val="20"/>
    </w:rPr>
  </w:style>
  <w:style w:type="paragraph" w:styleId="BalloonText">
    <w:name w:val="Balloon Text"/>
    <w:basedOn w:val="Normal"/>
    <w:link w:val="BalloonTextChar"/>
    <w:uiPriority w:val="99"/>
    <w:semiHidden/>
    <w:unhideWhenUsed/>
    <w:rsid w:val="00E40B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B09"/>
    <w:rPr>
      <w:rFonts w:ascii="Segoe UI" w:hAnsi="Segoe UI" w:cs="Segoe UI"/>
      <w:sz w:val="18"/>
      <w:szCs w:val="18"/>
    </w:rPr>
  </w:style>
  <w:style w:type="character" w:customStyle="1" w:styleId="Heading1Char">
    <w:name w:val="Heading 1 Char"/>
    <w:basedOn w:val="DefaultParagraphFont"/>
    <w:link w:val="Heading1"/>
    <w:uiPriority w:val="9"/>
    <w:rsid w:val="00E40B0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B4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7D4"/>
  </w:style>
  <w:style w:type="paragraph" w:styleId="Footer">
    <w:name w:val="footer"/>
    <w:basedOn w:val="Normal"/>
    <w:link w:val="FooterChar"/>
    <w:uiPriority w:val="99"/>
    <w:unhideWhenUsed/>
    <w:rsid w:val="00BB4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7D4"/>
  </w:style>
  <w:style w:type="paragraph" w:styleId="CommentSubject">
    <w:name w:val="annotation subject"/>
    <w:basedOn w:val="CommentText"/>
    <w:next w:val="CommentText"/>
    <w:link w:val="CommentSubjectChar"/>
    <w:uiPriority w:val="99"/>
    <w:semiHidden/>
    <w:unhideWhenUsed/>
    <w:rsid w:val="00344584"/>
    <w:pPr>
      <w:spacing w:after="160"/>
    </w:pPr>
    <w:rPr>
      <w:b/>
      <w:bCs/>
    </w:rPr>
  </w:style>
  <w:style w:type="character" w:customStyle="1" w:styleId="CommentSubjectChar">
    <w:name w:val="Comment Subject Char"/>
    <w:basedOn w:val="CommentTextChar"/>
    <w:link w:val="CommentSubject"/>
    <w:uiPriority w:val="99"/>
    <w:semiHidden/>
    <w:rsid w:val="00344584"/>
    <w:rPr>
      <w:b/>
      <w:bCs/>
      <w:sz w:val="20"/>
      <w:szCs w:val="20"/>
    </w:rPr>
  </w:style>
  <w:style w:type="character" w:styleId="PlaceholderText">
    <w:name w:val="Placeholder Text"/>
    <w:basedOn w:val="DefaultParagraphFont"/>
    <w:uiPriority w:val="99"/>
    <w:semiHidden/>
    <w:rsid w:val="00C43B5B"/>
    <w:rPr>
      <w:color w:val="808080"/>
    </w:rPr>
  </w:style>
  <w:style w:type="paragraph" w:styleId="Title">
    <w:name w:val="Title"/>
    <w:basedOn w:val="Normal"/>
    <w:next w:val="Normal"/>
    <w:link w:val="TitleChar"/>
    <w:uiPriority w:val="10"/>
    <w:qFormat/>
    <w:rsid w:val="00722A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AD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F62A5"/>
    <w:pPr>
      <w:spacing w:before="100" w:beforeAutospacing="1" w:after="100" w:afterAutospacing="1" w:line="240" w:lineRule="auto"/>
    </w:pPr>
    <w:rPr>
      <w:rFonts w:ascii="Times New Roman" w:hAnsi="Times New Roman" w:cs="Times New Roman"/>
      <w:sz w:val="24"/>
      <w:szCs w:val="24"/>
    </w:rPr>
  </w:style>
  <w:style w:type="character" w:styleId="Mention">
    <w:name w:val="Mention"/>
    <w:basedOn w:val="DefaultParagraphFont"/>
    <w:uiPriority w:val="99"/>
    <w:semiHidden/>
    <w:unhideWhenUsed/>
    <w:rsid w:val="0073634B"/>
    <w:rPr>
      <w:color w:val="2B579A"/>
      <w:shd w:val="clear" w:color="auto" w:fill="E6E6E6"/>
    </w:rPr>
  </w:style>
  <w:style w:type="character" w:customStyle="1" w:styleId="Heading2Char">
    <w:name w:val="Heading 2 Char"/>
    <w:basedOn w:val="DefaultParagraphFont"/>
    <w:link w:val="Heading2"/>
    <w:uiPriority w:val="9"/>
    <w:rsid w:val="00B374E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723D2"/>
    <w:pPr>
      <w:tabs>
        <w:tab w:val="right" w:leader="dot" w:pos="13680"/>
      </w:tabs>
      <w:spacing w:after="100"/>
    </w:pPr>
  </w:style>
  <w:style w:type="paragraph" w:styleId="Revision">
    <w:name w:val="Revision"/>
    <w:hidden/>
    <w:uiPriority w:val="99"/>
    <w:semiHidden/>
    <w:rsid w:val="002C1654"/>
    <w:pPr>
      <w:spacing w:after="0" w:line="240" w:lineRule="auto"/>
    </w:pPr>
  </w:style>
  <w:style w:type="character" w:styleId="UnresolvedMention">
    <w:name w:val="Unresolved Mention"/>
    <w:basedOn w:val="DefaultParagraphFont"/>
    <w:uiPriority w:val="99"/>
    <w:semiHidden/>
    <w:unhideWhenUsed/>
    <w:rsid w:val="00851E0E"/>
    <w:rPr>
      <w:color w:val="808080"/>
      <w:shd w:val="clear" w:color="auto" w:fill="E6E6E6"/>
    </w:rPr>
  </w:style>
  <w:style w:type="paragraph" w:styleId="Subtitle">
    <w:name w:val="Subtitle"/>
    <w:basedOn w:val="Normal"/>
    <w:next w:val="Normal"/>
    <w:link w:val="SubtitleChar"/>
    <w:uiPriority w:val="11"/>
    <w:qFormat/>
    <w:rsid w:val="00113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3B7"/>
    <w:rPr>
      <w:rFonts w:eastAsiaTheme="minorEastAsia"/>
      <w:color w:val="5A5A5A" w:themeColor="text1" w:themeTint="A5"/>
      <w:spacing w:val="15"/>
    </w:rPr>
  </w:style>
  <w:style w:type="paragraph" w:customStyle="1" w:styleId="MLXHeading3">
    <w:name w:val="MLX Heading 3"/>
    <w:basedOn w:val="Heading2"/>
    <w:autoRedefine/>
    <w:uiPriority w:val="99"/>
    <w:qFormat/>
    <w:rsid w:val="00103B4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DA5C03"/>
    <w:pPr>
      <w:numPr>
        <w:numId w:val="20"/>
      </w:numPr>
    </w:pPr>
  </w:style>
  <w:style w:type="character" w:customStyle="1" w:styleId="MLXHyperlinkcharacter">
    <w:name w:val="MLX Hyperlink character"/>
    <w:basedOn w:val="MLXBodycopyChar"/>
    <w:qFormat/>
    <w:rsid w:val="00DA5C03"/>
    <w:rPr>
      <w:rFonts w:ascii="Segoe UI" w:eastAsiaTheme="minorEastAsia" w:hAnsi="Segoe UI" w:cs="Segoe UI"/>
      <w:b w:val="0"/>
      <w:i w:val="0"/>
      <w:color w:val="0000FF"/>
      <w:sz w:val="20"/>
      <w:szCs w:val="20"/>
      <w:u w:val="single"/>
    </w:rPr>
  </w:style>
  <w:style w:type="paragraph" w:customStyle="1" w:styleId="MLXBodycopy">
    <w:name w:val="MLX Body copy"/>
    <w:basedOn w:val="Normal"/>
    <w:link w:val="MLXBodycopyChar"/>
    <w:autoRedefine/>
    <w:qFormat/>
    <w:rsid w:val="00565D1E"/>
    <w:pPr>
      <w:widowControl w:val="0"/>
      <w:spacing w:after="0" w:line="260" w:lineRule="atLeast"/>
    </w:pPr>
    <w:rPr>
      <w:rFonts w:ascii="Segoe UI" w:eastAsia="Times New Roman" w:hAnsi="Segoe UI" w:cs="Segoe UI"/>
      <w:sz w:val="20"/>
    </w:rPr>
  </w:style>
  <w:style w:type="character" w:customStyle="1" w:styleId="MLXBodycopyChar">
    <w:name w:val="MLX Body copy Char"/>
    <w:basedOn w:val="DefaultParagraphFont"/>
    <w:link w:val="MLXBodycopy"/>
    <w:rsid w:val="00565D1E"/>
    <w:rPr>
      <w:rFonts w:ascii="Segoe UI" w:eastAsia="Times New Roman" w:hAnsi="Segoe UI" w:cs="Segoe UI"/>
      <w:sz w:val="20"/>
    </w:rPr>
  </w:style>
  <w:style w:type="paragraph" w:customStyle="1" w:styleId="MLXCaption">
    <w:name w:val="MLX Caption"/>
    <w:basedOn w:val="MLXBodycopy"/>
    <w:next w:val="MLXBodycopy"/>
    <w:qFormat/>
    <w:rsid w:val="00DA5C03"/>
    <w:rPr>
      <w:i/>
    </w:rPr>
  </w:style>
  <w:style w:type="paragraph" w:customStyle="1" w:styleId="MLXHeading1">
    <w:name w:val="MLX Heading 1"/>
    <w:basedOn w:val="Heading1"/>
    <w:next w:val="MLXBodycopy"/>
    <w:autoRedefine/>
    <w:qFormat/>
    <w:rsid w:val="00F66966"/>
    <w:pPr>
      <w:keepNext w:val="0"/>
      <w:keepLines w:val="0"/>
      <w:widowControl w:val="0"/>
      <w:spacing w:after="280"/>
    </w:pPr>
    <w:rPr>
      <w:rFonts w:ascii="Segoe UI Semibold" w:hAnsi="Segoe UI Semibold" w:cs="Segoe UI Semibold"/>
      <w:color w:val="004B50"/>
      <w:spacing w:val="-8"/>
      <w:sz w:val="44"/>
    </w:rPr>
  </w:style>
  <w:style w:type="paragraph" w:customStyle="1" w:styleId="MLXCoverheading">
    <w:name w:val="MLX Cover heading"/>
    <w:basedOn w:val="MLXHeading1"/>
    <w:autoRedefine/>
    <w:uiPriority w:val="99"/>
    <w:qFormat/>
    <w:rsid w:val="00DA5C03"/>
    <w:pPr>
      <w:spacing w:before="840" w:after="0"/>
    </w:pPr>
    <w:rPr>
      <w:rFonts w:eastAsia="Times New Roman" w:cstheme="minorBidi"/>
      <w:color w:val="D83B01"/>
      <w:spacing w:val="-4"/>
      <w:sz w:val="36"/>
      <w:szCs w:val="36"/>
    </w:rPr>
  </w:style>
  <w:style w:type="paragraph" w:customStyle="1" w:styleId="MLXHeader">
    <w:name w:val="MLX Header"/>
    <w:basedOn w:val="MLXBodycopy"/>
    <w:rsid w:val="00DA5C03"/>
    <w:pPr>
      <w:ind w:left="720"/>
    </w:pPr>
    <w:rPr>
      <w:sz w:val="24"/>
      <w:szCs w:val="24"/>
    </w:rPr>
  </w:style>
  <w:style w:type="paragraph" w:customStyle="1" w:styleId="MLXHeading2">
    <w:name w:val="MLX Heading 2"/>
    <w:basedOn w:val="Heading2"/>
    <w:next w:val="MLXBodycopy"/>
    <w:autoRedefine/>
    <w:qFormat/>
    <w:rsid w:val="00FF5050"/>
    <w:pPr>
      <w:keepNext w:val="0"/>
      <w:keepLines w:val="0"/>
      <w:spacing w:line="240" w:lineRule="auto"/>
      <w:ind w:right="1987"/>
    </w:pPr>
    <w:rPr>
      <w:rFonts w:ascii="Segoe UI" w:hAnsi="Segoe UI" w:cs="Segoe UI"/>
      <w:b/>
      <w:color w:val="004B50"/>
      <w:sz w:val="24"/>
      <w:szCs w:val="24"/>
    </w:rPr>
  </w:style>
  <w:style w:type="paragraph" w:customStyle="1" w:styleId="MLXHyperlinkparagraph">
    <w:name w:val="MLX Hyperlink paragraph"/>
    <w:basedOn w:val="MLXBodycopy"/>
    <w:next w:val="MLXBodycopy"/>
    <w:rsid w:val="00DA5C03"/>
    <w:rPr>
      <w:color w:val="0000FF"/>
      <w:sz w:val="24"/>
      <w:szCs w:val="24"/>
      <w:u w:val="single"/>
    </w:rPr>
  </w:style>
  <w:style w:type="paragraph" w:customStyle="1" w:styleId="MLXLegaldisclaimer">
    <w:name w:val="MLX Legal disclaimer"/>
    <w:basedOn w:val="MLXBodycopy"/>
    <w:qFormat/>
    <w:rsid w:val="00DA5C03"/>
    <w:rPr>
      <w:color w:val="505050"/>
      <w:sz w:val="16"/>
      <w:szCs w:val="16"/>
    </w:rPr>
  </w:style>
  <w:style w:type="paragraph" w:customStyle="1" w:styleId="MLXLessontitle">
    <w:name w:val="MLX Lesson title"/>
    <w:basedOn w:val="MLXBodycopy"/>
    <w:next w:val="MLXBodycopy"/>
    <w:autoRedefine/>
    <w:qFormat/>
    <w:rsid w:val="00DA5C03"/>
    <w:pPr>
      <w:spacing w:after="360"/>
    </w:pPr>
    <w:rPr>
      <w:color w:val="004B50"/>
      <w:spacing w:val="-8"/>
      <w:sz w:val="60"/>
      <w:szCs w:val="60"/>
    </w:rPr>
  </w:style>
  <w:style w:type="paragraph" w:customStyle="1" w:styleId="MLXListbullet1LJ">
    <w:name w:val="MLX List bullet 1 LJ"/>
    <w:basedOn w:val="MLXListbullet1"/>
    <w:autoRedefine/>
    <w:uiPriority w:val="99"/>
    <w:qFormat/>
    <w:rsid w:val="00DA5C03"/>
    <w:pPr>
      <w:tabs>
        <w:tab w:val="num" w:pos="360"/>
      </w:tabs>
      <w:ind w:left="0" w:firstLine="0"/>
    </w:pPr>
  </w:style>
  <w:style w:type="paragraph" w:customStyle="1" w:styleId="MLXListbullet2">
    <w:name w:val="MLX List bullet 2"/>
    <w:basedOn w:val="MLXListbullet1"/>
    <w:qFormat/>
    <w:rsid w:val="00DA5C03"/>
    <w:pPr>
      <w:numPr>
        <w:numId w:val="21"/>
      </w:numPr>
    </w:pPr>
  </w:style>
  <w:style w:type="paragraph" w:customStyle="1" w:styleId="MLXListnumber1">
    <w:name w:val="MLX List number 1"/>
    <w:basedOn w:val="MLXBodycopy"/>
    <w:qFormat/>
    <w:rsid w:val="00DA5C03"/>
    <w:pPr>
      <w:ind w:hanging="360"/>
    </w:pPr>
  </w:style>
  <w:style w:type="paragraph" w:customStyle="1" w:styleId="MLXListcontinue">
    <w:name w:val="MLX List continue"/>
    <w:basedOn w:val="MLXListnumber1"/>
    <w:next w:val="MLXListnumber1"/>
    <w:qFormat/>
    <w:rsid w:val="00DA5C03"/>
    <w:pPr>
      <w:spacing w:after="200"/>
      <w:ind w:firstLine="0"/>
    </w:pPr>
    <w:rPr>
      <w:noProof/>
    </w:rPr>
  </w:style>
  <w:style w:type="paragraph" w:customStyle="1" w:styleId="MLXListnumber2">
    <w:name w:val="MLX List number 2"/>
    <w:basedOn w:val="MLXListnumber1"/>
    <w:qFormat/>
    <w:rsid w:val="00DA5C03"/>
    <w:pPr>
      <w:numPr>
        <w:numId w:val="22"/>
      </w:numPr>
    </w:pPr>
  </w:style>
  <w:style w:type="paragraph" w:customStyle="1" w:styleId="MLXPullquote">
    <w:name w:val="MLX Pullquote"/>
    <w:basedOn w:val="MLXBodycopy"/>
    <w:autoRedefine/>
    <w:uiPriority w:val="99"/>
    <w:qFormat/>
    <w:rsid w:val="00DA5C03"/>
    <w:rPr>
      <w:rFonts w:ascii="Segoe Print" w:hAnsi="Segoe Print"/>
      <w:i/>
      <w:sz w:val="24"/>
    </w:rPr>
  </w:style>
  <w:style w:type="paragraph" w:customStyle="1" w:styleId="MLXQuestionheader">
    <w:name w:val="MLX Question header"/>
    <w:basedOn w:val="MLXBodycopy"/>
    <w:next w:val="MLXBodycopy"/>
    <w:autoRedefine/>
    <w:uiPriority w:val="99"/>
    <w:qFormat/>
    <w:rsid w:val="00DA5C03"/>
    <w:rPr>
      <w:b/>
    </w:rPr>
  </w:style>
  <w:style w:type="paragraph" w:customStyle="1" w:styleId="MLXStandaloneillustration">
    <w:name w:val="MLX Standalone illustration"/>
    <w:basedOn w:val="MLXBodycopy"/>
    <w:next w:val="MLXBodycopy"/>
    <w:qFormat/>
    <w:rsid w:val="00DA5C03"/>
    <w:pPr>
      <w:spacing w:before="200"/>
    </w:pPr>
    <w:rPr>
      <w:noProof/>
    </w:rPr>
  </w:style>
  <w:style w:type="paragraph" w:customStyle="1" w:styleId="MLXSubtitle">
    <w:name w:val="MLX Subtitle"/>
    <w:basedOn w:val="MLXBodycopy"/>
    <w:next w:val="MLXHeading1"/>
    <w:rsid w:val="00DA5C03"/>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07AAF"/>
    <w:pPr>
      <w:spacing w:before="80" w:after="80"/>
      <w:contextualSpacing/>
    </w:pPr>
    <w:rPr>
      <w:bCs/>
      <w:szCs w:val="18"/>
    </w:rPr>
  </w:style>
  <w:style w:type="paragraph" w:customStyle="1" w:styleId="MLXTableheading">
    <w:name w:val="MLX Table heading"/>
    <w:basedOn w:val="MLXTablebody"/>
    <w:next w:val="MLXTablebody"/>
    <w:rsid w:val="00DA5C03"/>
    <w:pPr>
      <w:spacing w:line="280" w:lineRule="atLeast"/>
    </w:pPr>
    <w:rPr>
      <w:rFonts w:ascii="Segoe UI Semibold" w:hAnsi="Segoe UI Semibold"/>
      <w:bCs w:val="0"/>
      <w:color w:val="FFFFFF" w:themeColor="background1"/>
      <w:sz w:val="22"/>
      <w:szCs w:val="22"/>
    </w:rPr>
  </w:style>
  <w:style w:type="paragraph" w:customStyle="1" w:styleId="MLXTabletitle">
    <w:name w:val="MLX Table title"/>
    <w:basedOn w:val="MLXBodycopy"/>
    <w:autoRedefine/>
    <w:uiPriority w:val="99"/>
    <w:qFormat/>
    <w:rsid w:val="00DA5C03"/>
    <w:pPr>
      <w:numPr>
        <w:numId w:val="23"/>
      </w:numPr>
    </w:pPr>
    <w:rPr>
      <w:rFonts w:eastAsia="HGGothicM"/>
      <w:sz w:val="18"/>
      <w:lang w:eastAsia="ja-JP"/>
    </w:rPr>
  </w:style>
  <w:style w:type="character" w:customStyle="1" w:styleId="MLXTipheading">
    <w:name w:val="MLX Tip heading"/>
    <w:qFormat/>
    <w:rsid w:val="00DA5C03"/>
    <w:rPr>
      <w:rFonts w:ascii="Segoe UI Semibold" w:eastAsiaTheme="minorEastAsia" w:hAnsi="Segoe UI Semibold"/>
      <w:color w:val="D83B01"/>
      <w:sz w:val="22"/>
    </w:rPr>
  </w:style>
  <w:style w:type="paragraph" w:customStyle="1" w:styleId="MLXTOC">
    <w:name w:val="MLX TOC"/>
    <w:basedOn w:val="Normal"/>
    <w:qFormat/>
    <w:rsid w:val="00DA5C03"/>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090465"/>
    <w:rPr>
      <w:b/>
      <w:bCs/>
    </w:rPr>
  </w:style>
  <w:style w:type="paragraph" w:styleId="TOCHeading">
    <w:name w:val="TOC Heading"/>
    <w:basedOn w:val="Heading1"/>
    <w:next w:val="Normal"/>
    <w:uiPriority w:val="39"/>
    <w:unhideWhenUsed/>
    <w:qFormat/>
    <w:rsid w:val="007425A9"/>
    <w:pPr>
      <w:spacing w:line="259" w:lineRule="auto"/>
      <w:outlineLvl w:val="9"/>
    </w:pPr>
  </w:style>
  <w:style w:type="paragraph" w:styleId="TOC2">
    <w:name w:val="toc 2"/>
    <w:basedOn w:val="Normal"/>
    <w:next w:val="Normal"/>
    <w:autoRedefine/>
    <w:uiPriority w:val="39"/>
    <w:unhideWhenUsed/>
    <w:rsid w:val="00C723D2"/>
    <w:pPr>
      <w:tabs>
        <w:tab w:val="right" w:leader="dot" w:pos="13680"/>
      </w:tabs>
      <w:spacing w:after="100"/>
      <w:ind w:left="220"/>
    </w:pPr>
  </w:style>
  <w:style w:type="character" w:styleId="Emphasis">
    <w:name w:val="Emphasis"/>
    <w:basedOn w:val="DefaultParagraphFont"/>
    <w:uiPriority w:val="20"/>
    <w:qFormat/>
    <w:rsid w:val="00AC7FF6"/>
    <w:rPr>
      <w:i/>
      <w:iCs/>
    </w:rPr>
  </w:style>
  <w:style w:type="paragraph" w:styleId="TOC3">
    <w:name w:val="toc 3"/>
    <w:basedOn w:val="Normal"/>
    <w:next w:val="Normal"/>
    <w:autoRedefine/>
    <w:uiPriority w:val="39"/>
    <w:unhideWhenUsed/>
    <w:rsid w:val="00F81281"/>
    <w:pPr>
      <w:spacing w:after="100"/>
      <w:ind w:left="440"/>
    </w:pPr>
    <w:rPr>
      <w:rFonts w:eastAsiaTheme="minorEastAsia" w:cs="Times New Roman"/>
    </w:rPr>
  </w:style>
  <w:style w:type="character" w:customStyle="1" w:styleId="normaltextrun1">
    <w:name w:val="normaltextrun1"/>
    <w:basedOn w:val="DefaultParagraphFont"/>
    <w:rsid w:val="00725201"/>
  </w:style>
  <w:style w:type="character" w:customStyle="1" w:styleId="eop">
    <w:name w:val="eop"/>
    <w:basedOn w:val="DefaultParagraphFont"/>
    <w:rsid w:val="00725201"/>
  </w:style>
  <w:style w:type="character" w:styleId="PageNumber">
    <w:name w:val="page number"/>
    <w:basedOn w:val="DefaultParagraphFont"/>
    <w:uiPriority w:val="99"/>
    <w:semiHidden/>
    <w:unhideWhenUsed/>
    <w:rsid w:val="00EE6A91"/>
  </w:style>
  <w:style w:type="paragraph" w:styleId="Caption">
    <w:name w:val="caption"/>
    <w:basedOn w:val="Normal"/>
    <w:next w:val="Normal"/>
    <w:uiPriority w:val="99"/>
    <w:unhideWhenUsed/>
    <w:qFormat/>
    <w:rsid w:val="00007BEE"/>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007BEE"/>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007BEE"/>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007BEE"/>
    <w:pPr>
      <w:framePr w:wrap="around"/>
    </w:pPr>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79927">
      <w:bodyDiv w:val="1"/>
      <w:marLeft w:val="0"/>
      <w:marRight w:val="0"/>
      <w:marTop w:val="0"/>
      <w:marBottom w:val="0"/>
      <w:divBdr>
        <w:top w:val="none" w:sz="0" w:space="0" w:color="auto"/>
        <w:left w:val="none" w:sz="0" w:space="0" w:color="auto"/>
        <w:bottom w:val="none" w:sz="0" w:space="0" w:color="auto"/>
        <w:right w:val="none" w:sz="0" w:space="0" w:color="auto"/>
      </w:divBdr>
    </w:div>
    <w:div w:id="787433180">
      <w:bodyDiv w:val="1"/>
      <w:marLeft w:val="0"/>
      <w:marRight w:val="0"/>
      <w:marTop w:val="0"/>
      <w:marBottom w:val="0"/>
      <w:divBdr>
        <w:top w:val="none" w:sz="0" w:space="0" w:color="auto"/>
        <w:left w:val="none" w:sz="0" w:space="0" w:color="auto"/>
        <w:bottom w:val="none" w:sz="0" w:space="0" w:color="auto"/>
        <w:right w:val="none" w:sz="0" w:space="0" w:color="auto"/>
      </w:divBdr>
    </w:div>
    <w:div w:id="1111315944">
      <w:bodyDiv w:val="1"/>
      <w:marLeft w:val="0"/>
      <w:marRight w:val="0"/>
      <w:marTop w:val="0"/>
      <w:marBottom w:val="0"/>
      <w:divBdr>
        <w:top w:val="none" w:sz="0" w:space="0" w:color="auto"/>
        <w:left w:val="none" w:sz="0" w:space="0" w:color="auto"/>
        <w:bottom w:val="none" w:sz="0" w:space="0" w:color="auto"/>
        <w:right w:val="none" w:sz="0" w:space="0" w:color="auto"/>
      </w:divBdr>
    </w:div>
    <w:div w:id="1134327401">
      <w:bodyDiv w:val="1"/>
      <w:marLeft w:val="0"/>
      <w:marRight w:val="0"/>
      <w:marTop w:val="0"/>
      <w:marBottom w:val="0"/>
      <w:divBdr>
        <w:top w:val="none" w:sz="0" w:space="0" w:color="auto"/>
        <w:left w:val="none" w:sz="0" w:space="0" w:color="auto"/>
        <w:bottom w:val="none" w:sz="0" w:space="0" w:color="auto"/>
        <w:right w:val="none" w:sz="0" w:space="0" w:color="auto"/>
      </w:divBdr>
    </w:div>
    <w:div w:id="1174226715">
      <w:bodyDiv w:val="1"/>
      <w:marLeft w:val="0"/>
      <w:marRight w:val="0"/>
      <w:marTop w:val="0"/>
      <w:marBottom w:val="0"/>
      <w:divBdr>
        <w:top w:val="none" w:sz="0" w:space="0" w:color="auto"/>
        <w:left w:val="none" w:sz="0" w:space="0" w:color="auto"/>
        <w:bottom w:val="none" w:sz="0" w:space="0" w:color="auto"/>
        <w:right w:val="none" w:sz="0" w:space="0" w:color="auto"/>
      </w:divBdr>
    </w:div>
    <w:div w:id="1229224893">
      <w:bodyDiv w:val="1"/>
      <w:marLeft w:val="0"/>
      <w:marRight w:val="0"/>
      <w:marTop w:val="0"/>
      <w:marBottom w:val="0"/>
      <w:divBdr>
        <w:top w:val="none" w:sz="0" w:space="0" w:color="auto"/>
        <w:left w:val="none" w:sz="0" w:space="0" w:color="auto"/>
        <w:bottom w:val="none" w:sz="0" w:space="0" w:color="auto"/>
        <w:right w:val="none" w:sz="0" w:space="0" w:color="auto"/>
      </w:divBdr>
    </w:div>
    <w:div w:id="1241522679">
      <w:bodyDiv w:val="1"/>
      <w:marLeft w:val="0"/>
      <w:marRight w:val="0"/>
      <w:marTop w:val="0"/>
      <w:marBottom w:val="0"/>
      <w:divBdr>
        <w:top w:val="none" w:sz="0" w:space="0" w:color="auto"/>
        <w:left w:val="none" w:sz="0" w:space="0" w:color="auto"/>
        <w:bottom w:val="none" w:sz="0" w:space="0" w:color="auto"/>
        <w:right w:val="none" w:sz="0" w:space="0" w:color="auto"/>
      </w:divBdr>
    </w:div>
    <w:div w:id="1458523168">
      <w:bodyDiv w:val="1"/>
      <w:marLeft w:val="0"/>
      <w:marRight w:val="0"/>
      <w:marTop w:val="0"/>
      <w:marBottom w:val="0"/>
      <w:divBdr>
        <w:top w:val="none" w:sz="0" w:space="0" w:color="auto"/>
        <w:left w:val="none" w:sz="0" w:space="0" w:color="auto"/>
        <w:bottom w:val="none" w:sz="0" w:space="0" w:color="auto"/>
        <w:right w:val="none" w:sz="0" w:space="0" w:color="auto"/>
      </w:divBdr>
    </w:div>
    <w:div w:id="1467040041">
      <w:bodyDiv w:val="1"/>
      <w:marLeft w:val="0"/>
      <w:marRight w:val="0"/>
      <w:marTop w:val="0"/>
      <w:marBottom w:val="0"/>
      <w:divBdr>
        <w:top w:val="none" w:sz="0" w:space="0" w:color="auto"/>
        <w:left w:val="none" w:sz="0" w:space="0" w:color="auto"/>
        <w:bottom w:val="none" w:sz="0" w:space="0" w:color="auto"/>
        <w:right w:val="none" w:sz="0" w:space="0" w:color="auto"/>
      </w:divBdr>
    </w:div>
    <w:div w:id="1737311995">
      <w:bodyDiv w:val="1"/>
      <w:marLeft w:val="0"/>
      <w:marRight w:val="0"/>
      <w:marTop w:val="0"/>
      <w:marBottom w:val="0"/>
      <w:divBdr>
        <w:top w:val="none" w:sz="0" w:space="0" w:color="auto"/>
        <w:left w:val="none" w:sz="0" w:space="0" w:color="auto"/>
        <w:bottom w:val="none" w:sz="0" w:space="0" w:color="auto"/>
        <w:right w:val="none" w:sz="0" w:space="0" w:color="auto"/>
      </w:divBdr>
    </w:div>
    <w:div w:id="1743064144">
      <w:bodyDiv w:val="1"/>
      <w:marLeft w:val="0"/>
      <w:marRight w:val="0"/>
      <w:marTop w:val="0"/>
      <w:marBottom w:val="0"/>
      <w:divBdr>
        <w:top w:val="none" w:sz="0" w:space="0" w:color="auto"/>
        <w:left w:val="none" w:sz="0" w:space="0" w:color="auto"/>
        <w:bottom w:val="none" w:sz="0" w:space="0" w:color="auto"/>
        <w:right w:val="none" w:sz="0" w:space="0" w:color="auto"/>
      </w:divBdr>
      <w:divsChild>
        <w:div w:id="351224325">
          <w:marLeft w:val="0"/>
          <w:marRight w:val="0"/>
          <w:marTop w:val="0"/>
          <w:marBottom w:val="0"/>
          <w:divBdr>
            <w:top w:val="none" w:sz="0" w:space="0" w:color="auto"/>
            <w:left w:val="none" w:sz="0" w:space="0" w:color="auto"/>
            <w:bottom w:val="none" w:sz="0" w:space="0" w:color="auto"/>
            <w:right w:val="none" w:sz="0" w:space="0" w:color="auto"/>
          </w:divBdr>
          <w:divsChild>
            <w:div w:id="29958230">
              <w:marLeft w:val="0"/>
              <w:marRight w:val="0"/>
              <w:marTop w:val="0"/>
              <w:marBottom w:val="0"/>
              <w:divBdr>
                <w:top w:val="none" w:sz="0" w:space="0" w:color="auto"/>
                <w:left w:val="none" w:sz="0" w:space="0" w:color="auto"/>
                <w:bottom w:val="none" w:sz="0" w:space="0" w:color="auto"/>
                <w:right w:val="none" w:sz="0" w:space="0" w:color="auto"/>
              </w:divBdr>
              <w:divsChild>
                <w:div w:id="46801095">
                  <w:marLeft w:val="0"/>
                  <w:marRight w:val="0"/>
                  <w:marTop w:val="0"/>
                  <w:marBottom w:val="0"/>
                  <w:divBdr>
                    <w:top w:val="none" w:sz="0" w:space="0" w:color="auto"/>
                    <w:left w:val="none" w:sz="0" w:space="0" w:color="auto"/>
                    <w:bottom w:val="none" w:sz="0" w:space="0" w:color="auto"/>
                    <w:right w:val="none" w:sz="0" w:space="0" w:color="auto"/>
                  </w:divBdr>
                  <w:divsChild>
                    <w:div w:id="448359048">
                      <w:marLeft w:val="0"/>
                      <w:marRight w:val="0"/>
                      <w:marTop w:val="0"/>
                      <w:marBottom w:val="0"/>
                      <w:divBdr>
                        <w:top w:val="none" w:sz="0" w:space="0" w:color="auto"/>
                        <w:left w:val="none" w:sz="0" w:space="0" w:color="auto"/>
                        <w:bottom w:val="none" w:sz="0" w:space="0" w:color="auto"/>
                        <w:right w:val="none" w:sz="0" w:space="0" w:color="auto"/>
                      </w:divBdr>
                      <w:divsChild>
                        <w:div w:id="851378860">
                          <w:marLeft w:val="0"/>
                          <w:marRight w:val="0"/>
                          <w:marTop w:val="0"/>
                          <w:marBottom w:val="0"/>
                          <w:divBdr>
                            <w:top w:val="none" w:sz="0" w:space="0" w:color="auto"/>
                            <w:left w:val="none" w:sz="0" w:space="0" w:color="auto"/>
                            <w:bottom w:val="none" w:sz="0" w:space="0" w:color="auto"/>
                            <w:right w:val="none" w:sz="0" w:space="0" w:color="auto"/>
                          </w:divBdr>
                          <w:divsChild>
                            <w:div w:id="133984449">
                              <w:marLeft w:val="675"/>
                              <w:marRight w:val="0"/>
                              <w:marTop w:val="525"/>
                              <w:marBottom w:val="0"/>
                              <w:divBdr>
                                <w:top w:val="none" w:sz="0" w:space="0" w:color="auto"/>
                                <w:left w:val="none" w:sz="0" w:space="0" w:color="auto"/>
                                <w:bottom w:val="none" w:sz="0" w:space="0" w:color="auto"/>
                                <w:right w:val="none" w:sz="0" w:space="0" w:color="auto"/>
                              </w:divBdr>
                              <w:divsChild>
                                <w:div w:id="650792118">
                                  <w:marLeft w:val="0"/>
                                  <w:marRight w:val="0"/>
                                  <w:marTop w:val="0"/>
                                  <w:marBottom w:val="0"/>
                                  <w:divBdr>
                                    <w:top w:val="none" w:sz="0" w:space="0" w:color="auto"/>
                                    <w:left w:val="none" w:sz="0" w:space="0" w:color="auto"/>
                                    <w:bottom w:val="none" w:sz="0" w:space="0" w:color="auto"/>
                                    <w:right w:val="none" w:sz="0" w:space="0" w:color="auto"/>
                                  </w:divBdr>
                                  <w:divsChild>
                                    <w:div w:id="1630816639">
                                      <w:marLeft w:val="0"/>
                                      <w:marRight w:val="0"/>
                                      <w:marTop w:val="0"/>
                                      <w:marBottom w:val="0"/>
                                      <w:divBdr>
                                        <w:top w:val="none" w:sz="0" w:space="0" w:color="auto"/>
                                        <w:left w:val="none" w:sz="0" w:space="0" w:color="auto"/>
                                        <w:bottom w:val="none" w:sz="0" w:space="0" w:color="auto"/>
                                        <w:right w:val="none" w:sz="0" w:space="0" w:color="auto"/>
                                      </w:divBdr>
                                      <w:divsChild>
                                        <w:div w:id="26418170">
                                          <w:marLeft w:val="0"/>
                                          <w:marRight w:val="0"/>
                                          <w:marTop w:val="0"/>
                                          <w:marBottom w:val="0"/>
                                          <w:divBdr>
                                            <w:top w:val="none" w:sz="0" w:space="0" w:color="auto"/>
                                            <w:left w:val="none" w:sz="0" w:space="0" w:color="auto"/>
                                            <w:bottom w:val="none" w:sz="0" w:space="0" w:color="auto"/>
                                            <w:right w:val="none" w:sz="0" w:space="0" w:color="auto"/>
                                          </w:divBdr>
                                          <w:divsChild>
                                            <w:div w:id="1124882161">
                                              <w:marLeft w:val="0"/>
                                              <w:marRight w:val="0"/>
                                              <w:marTop w:val="0"/>
                                              <w:marBottom w:val="0"/>
                                              <w:divBdr>
                                                <w:top w:val="none" w:sz="0" w:space="0" w:color="auto"/>
                                                <w:left w:val="none" w:sz="0" w:space="0" w:color="auto"/>
                                                <w:bottom w:val="none" w:sz="0" w:space="0" w:color="auto"/>
                                                <w:right w:val="none" w:sz="0" w:space="0" w:color="auto"/>
                                              </w:divBdr>
                                              <w:divsChild>
                                                <w:div w:id="1432824049">
                                                  <w:marLeft w:val="0"/>
                                                  <w:marRight w:val="0"/>
                                                  <w:marTop w:val="0"/>
                                                  <w:marBottom w:val="0"/>
                                                  <w:divBdr>
                                                    <w:top w:val="none" w:sz="0" w:space="0" w:color="auto"/>
                                                    <w:left w:val="none" w:sz="0" w:space="0" w:color="auto"/>
                                                    <w:bottom w:val="none" w:sz="0" w:space="0" w:color="auto"/>
                                                    <w:right w:val="none" w:sz="0" w:space="0" w:color="auto"/>
                                                  </w:divBdr>
                                                  <w:divsChild>
                                                    <w:div w:id="1396125535">
                                                      <w:marLeft w:val="0"/>
                                                      <w:marRight w:val="0"/>
                                                      <w:marTop w:val="0"/>
                                                      <w:marBottom w:val="0"/>
                                                      <w:divBdr>
                                                        <w:top w:val="none" w:sz="0" w:space="0" w:color="auto"/>
                                                        <w:left w:val="none" w:sz="0" w:space="0" w:color="auto"/>
                                                        <w:bottom w:val="none" w:sz="0" w:space="0" w:color="auto"/>
                                                        <w:right w:val="none" w:sz="0" w:space="0" w:color="auto"/>
                                                      </w:divBdr>
                                                      <w:divsChild>
                                                        <w:div w:id="1138495398">
                                                          <w:marLeft w:val="0"/>
                                                          <w:marRight w:val="0"/>
                                                          <w:marTop w:val="0"/>
                                                          <w:marBottom w:val="0"/>
                                                          <w:divBdr>
                                                            <w:top w:val="none" w:sz="0" w:space="0" w:color="auto"/>
                                                            <w:left w:val="none" w:sz="0" w:space="0" w:color="auto"/>
                                                            <w:bottom w:val="none" w:sz="0" w:space="0" w:color="auto"/>
                                                            <w:right w:val="none" w:sz="0" w:space="0" w:color="auto"/>
                                                          </w:divBdr>
                                                          <w:divsChild>
                                                            <w:div w:id="1886210679">
                                                              <w:marLeft w:val="0"/>
                                                              <w:marRight w:val="0"/>
                                                              <w:marTop w:val="0"/>
                                                              <w:marBottom w:val="0"/>
                                                              <w:divBdr>
                                                                <w:top w:val="none" w:sz="0" w:space="0" w:color="auto"/>
                                                                <w:left w:val="none" w:sz="0" w:space="0" w:color="auto"/>
                                                                <w:bottom w:val="none" w:sz="0" w:space="0" w:color="auto"/>
                                                                <w:right w:val="none" w:sz="0" w:space="0" w:color="auto"/>
                                                              </w:divBdr>
                                                              <w:divsChild>
                                                                <w:div w:id="1160120924">
                                                                  <w:marLeft w:val="0"/>
                                                                  <w:marRight w:val="0"/>
                                                                  <w:marTop w:val="0"/>
                                                                  <w:marBottom w:val="0"/>
                                                                  <w:divBdr>
                                                                    <w:top w:val="none" w:sz="0" w:space="0" w:color="auto"/>
                                                                    <w:left w:val="none" w:sz="0" w:space="0" w:color="auto"/>
                                                                    <w:bottom w:val="none" w:sz="0" w:space="0" w:color="auto"/>
                                                                    <w:right w:val="none" w:sz="0" w:space="0" w:color="auto"/>
                                                                  </w:divBdr>
                                                                  <w:divsChild>
                                                                    <w:div w:id="464083846">
                                                                      <w:marLeft w:val="0"/>
                                                                      <w:marRight w:val="0"/>
                                                                      <w:marTop w:val="0"/>
                                                                      <w:marBottom w:val="0"/>
                                                                      <w:divBdr>
                                                                        <w:top w:val="none" w:sz="0" w:space="0" w:color="auto"/>
                                                                        <w:left w:val="none" w:sz="0" w:space="0" w:color="auto"/>
                                                                        <w:bottom w:val="none" w:sz="0" w:space="0" w:color="auto"/>
                                                                        <w:right w:val="none" w:sz="0" w:space="0" w:color="auto"/>
                                                                      </w:divBdr>
                                                                      <w:divsChild>
                                                                        <w:div w:id="1877112154">
                                                                          <w:marLeft w:val="0"/>
                                                                          <w:marRight w:val="0"/>
                                                                          <w:marTop w:val="0"/>
                                                                          <w:marBottom w:val="0"/>
                                                                          <w:divBdr>
                                                                            <w:top w:val="none" w:sz="0" w:space="0" w:color="auto"/>
                                                                            <w:left w:val="none" w:sz="0" w:space="0" w:color="auto"/>
                                                                            <w:bottom w:val="none" w:sz="0" w:space="0" w:color="auto"/>
                                                                            <w:right w:val="none" w:sz="0" w:space="0" w:color="auto"/>
                                                                          </w:divBdr>
                                                                          <w:divsChild>
                                                                            <w:div w:id="184104366">
                                                                              <w:marLeft w:val="0"/>
                                                                              <w:marRight w:val="0"/>
                                                                              <w:marTop w:val="0"/>
                                                                              <w:marBottom w:val="0"/>
                                                                              <w:divBdr>
                                                                                <w:top w:val="none" w:sz="0" w:space="0" w:color="auto"/>
                                                                                <w:left w:val="none" w:sz="0" w:space="0" w:color="auto"/>
                                                                                <w:bottom w:val="none" w:sz="0" w:space="0" w:color="auto"/>
                                                                                <w:right w:val="none" w:sz="0" w:space="0" w:color="auto"/>
                                                                              </w:divBdr>
                                                                              <w:divsChild>
                                                                                <w:div w:id="362485725">
                                                                                  <w:marLeft w:val="45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135918">
      <w:bodyDiv w:val="1"/>
      <w:marLeft w:val="0"/>
      <w:marRight w:val="0"/>
      <w:marTop w:val="0"/>
      <w:marBottom w:val="0"/>
      <w:divBdr>
        <w:top w:val="none" w:sz="0" w:space="0" w:color="auto"/>
        <w:left w:val="none" w:sz="0" w:space="0" w:color="auto"/>
        <w:bottom w:val="none" w:sz="0" w:space="0" w:color="auto"/>
        <w:right w:val="none" w:sz="0" w:space="0" w:color="auto"/>
      </w:divBdr>
    </w:div>
    <w:div w:id="203437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crosoft.sharepoint.com/teams/learning/GCL/Pages/Home.aspx?TAB=4%3ACompliance" TargetMode="External"/><Relationship Id="rId18" Type="http://schemas.openxmlformats.org/officeDocument/2006/relationships/hyperlink" Target="mailto:wwlcompliancesupp@microsoft.com?subject=I%20have%20a%20compliance%20question" TargetMode="External"/><Relationship Id="rId26" Type="http://schemas.openxmlformats.org/officeDocument/2006/relationships/hyperlink" Target="https://microsoft.sharepoint.com/teams/learning/GCL/Pages/Home.aspx?TAB=4%3ACompliance" TargetMode="External"/><Relationship Id="rId39" Type="http://schemas.openxmlformats.org/officeDocument/2006/relationships/hyperlink" Target="https://microsoft.sharepoint.com/teams/learning/GCL/Pages/Home.aspx?TAB=4%3ACompliance" TargetMode="External"/><Relationship Id="rId21" Type="http://schemas.openxmlformats.org/officeDocument/2006/relationships/hyperlink" Target="https://microsoft.sharepoint.com/teams/msenable/Pages/AccessibilityChecker.aspx" TargetMode="External"/><Relationship Id="rId34" Type="http://schemas.openxmlformats.org/officeDocument/2006/relationships/hyperlink" Target="https://microsoft.sharepoint.com/teams/celaGlobalReadiness/Pages/Inquiry.aspx" TargetMode="External"/><Relationship Id="rId42" Type="http://schemas.openxmlformats.org/officeDocument/2006/relationships/hyperlink" Target="mailto:WWLComplianceSupp@microsoft.com" TargetMode="External"/><Relationship Id="rId47" Type="http://schemas.openxmlformats.org/officeDocument/2006/relationships/hyperlink" Target="https://www.fcc.gov/consumers/guides/21st-century-communications-and-video-accessibility-act-cvaa" TargetMode="External"/><Relationship Id="rId50" Type="http://schemas.openxmlformats.org/officeDocument/2006/relationships/hyperlink" Target="https://www.microsoft.com/en-us/accessibility/default.aspx" TargetMode="External"/><Relationship Id="rId55" Type="http://schemas.openxmlformats.org/officeDocument/2006/relationships/hyperlink" Target="https://microsoft.sharepoint.com/sites/LCAWeb/Home/Copyrights-Trademarks-and-Patents/Copyrights/Third-Party-Content/Using-Photographs-in-Advertising-Products"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wwlcompliancesupp@microsoft.com?subject=I%20have%20a%20compliance%20question" TargetMode="External"/><Relationship Id="rId29" Type="http://schemas.openxmlformats.org/officeDocument/2006/relationships/hyperlink" Target="http://gpweb/Pages/PoliChec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icrosoft.sharepoint.com/teams/learning/GCL/Pages/Home.aspx?TAB=4%3ACompliance" TargetMode="External"/><Relationship Id="rId24" Type="http://schemas.openxmlformats.org/officeDocument/2006/relationships/hyperlink" Target="https://microsoft.sharepoint.com/teams/learning/GCL/Pages/Home.aspx?TAB=4%3ACompliance" TargetMode="External"/><Relationship Id="rId32" Type="http://schemas.openxmlformats.org/officeDocument/2006/relationships/hyperlink" Target="https://microsoft.sharepoint.com/teams/celaGlobalReadiness/Lists/CountryRegion/CountryRegionList.aspx" TargetMode="External"/><Relationship Id="rId37" Type="http://schemas.openxmlformats.org/officeDocument/2006/relationships/hyperlink" Target="https://support.office.com/en-us/article/Remove-hidden-data-and-personal-information-by-inspecting-documents-356B7B5D-77AF-44FE-A07F-9AA4D085966F?ui=en-US&amp;rs=en-US&amp;ad=US" TargetMode="External"/><Relationship Id="rId40" Type="http://schemas.openxmlformats.org/officeDocument/2006/relationships/hyperlink" Target="https://microsoft.sharepoint.com/sites/LCAWebAuthoring/LSWDocuments/Media_And_Person_Property_Release_Form_8_11_Form_CTP.pdf" TargetMode="External"/><Relationship Id="rId45" Type="http://schemas.openxmlformats.org/officeDocument/2006/relationships/hyperlink" Target="https://microsoft.sharepoint.com/teams/msenable/Pages/AccessibilityChecker.aspx" TargetMode="External"/><Relationship Id="rId53" Type="http://schemas.openxmlformats.org/officeDocument/2006/relationships/hyperlink" Target="https://developer.paciellogroup.com/resources/contrastanalyser/" TargetMode="External"/><Relationship Id="rId58" Type="http://schemas.openxmlformats.org/officeDocument/2006/relationships/hyperlink" Target="https://microsoft.sharepoint.com/teams/MediaAcquisition/Pages/knowledgeBase.aspx" TargetMode="External"/><Relationship Id="rId66"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mailto:wwlcompliancesupp@microsoft.com?subject=I%20have%20a%20compliance%20question" TargetMode="External"/><Relationship Id="rId23" Type="http://schemas.openxmlformats.org/officeDocument/2006/relationships/hyperlink" Target="mailto:wwlcompliancesupp@microsoft.com?subject=I%20have%20a%20compliance%20question" TargetMode="External"/><Relationship Id="rId28" Type="http://schemas.openxmlformats.org/officeDocument/2006/relationships/hyperlink" Target="https://microsoft.sharepoint.com/teams/learning/GCL/Pages/Home.aspx?TAB=4%3ACompliance" TargetMode="External"/><Relationship Id="rId36" Type="http://schemas.openxmlformats.org/officeDocument/2006/relationships/hyperlink" Target="https://microsoft.sharepoint.com/teams/learning/GCL/Pages/Home.aspx?TAB=4%3ACompliance" TargetMode="External"/><Relationship Id="rId49" Type="http://schemas.openxmlformats.org/officeDocument/2006/relationships/hyperlink" Target="http://accessibility.psu.edu/multimedia/" TargetMode="External"/><Relationship Id="rId57" Type="http://schemas.openxmlformats.org/officeDocument/2006/relationships/hyperlink" Target="https://microsoft.sharepoint.com/sites/LCAWeb/Home/Copyrights-Trademarks-and-Patents/Copyrights/Third-Party-Content/Using-Creative-Commons-Content" TargetMode="External"/><Relationship Id="rId61" Type="http://schemas.openxmlformats.org/officeDocument/2006/relationships/hyperlink" Target="https://microsoft.sharepoint.com/teams/celaGlobalReadiness/Pages/MapsandGlobes.aspx" TargetMode="External"/><Relationship Id="rId10" Type="http://schemas.openxmlformats.org/officeDocument/2006/relationships/endnotes" Target="endnotes.xml"/><Relationship Id="rId19" Type="http://schemas.openxmlformats.org/officeDocument/2006/relationships/hyperlink" Target="https://microsoft.sharepoint.com/sites/lcaweb/Home/Business-Conduct-and-Compliance/Confidential-Information/Confidential-Information" TargetMode="External"/><Relationship Id="rId31" Type="http://schemas.openxmlformats.org/officeDocument/2006/relationships/hyperlink" Target="https://microsoft.sharepoint.com/teams/celaGlobalReadiness/Pages/ImageAudioVideo.aspx" TargetMode="External"/><Relationship Id="rId44" Type="http://schemas.openxmlformats.org/officeDocument/2006/relationships/hyperlink" Target="mailto:WWLImageReview@microsoft.com" TargetMode="External"/><Relationship Id="rId52" Type="http://schemas.openxmlformats.org/officeDocument/2006/relationships/hyperlink" Target="https://blogs.msdn.microsoft.com/visualstudio/2012/05/29/visual-studio-dark-theme/" TargetMode="External"/><Relationship Id="rId60" Type="http://schemas.openxmlformats.org/officeDocument/2006/relationships/hyperlink" Target="https://microsoft.sharepoint.com/teams/celaGlobalReadiness/Lists/Geographic%20Issue%20Specs/Geographic%20Issue%20Specs.aspx"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wwlcompliancesupp@microsoft.com?subject=I%20have%20a%20compliance%20question" TargetMode="External"/><Relationship Id="rId22" Type="http://schemas.openxmlformats.org/officeDocument/2006/relationships/hyperlink" Target="https://microsoft.sharepoint.com/teams/learning/GCL/Pages/Home.aspx?TAB=4%3ACompliance" TargetMode="External"/><Relationship Id="rId27" Type="http://schemas.openxmlformats.org/officeDocument/2006/relationships/hyperlink" Target="https://liquid.microsoft.com/Web/Views/View/59001" TargetMode="External"/><Relationship Id="rId30" Type="http://schemas.openxmlformats.org/officeDocument/2006/relationships/hyperlink" Target="mailto:wwlcompliancesupp@microsoft.com?subject=I%20have%20a%20compliance%20question" TargetMode="External"/><Relationship Id="rId35" Type="http://schemas.openxmlformats.org/officeDocument/2006/relationships/hyperlink" Target="mailto:wwlcompliancesupp@microsoft.com?subject=I%20have%20a%20compliance%20question" TargetMode="External"/><Relationship Id="rId43" Type="http://schemas.openxmlformats.org/officeDocument/2006/relationships/hyperlink" Target="mailto:WWLAccessibilitySupp@microsoft.com" TargetMode="External"/><Relationship Id="rId48" Type="http://schemas.openxmlformats.org/officeDocument/2006/relationships/hyperlink" Target="http://www.w3.org/TR/UNDERSTANDING-WCAG20/" TargetMode="External"/><Relationship Id="rId56" Type="http://schemas.openxmlformats.org/officeDocument/2006/relationships/hyperlink" Target="https://microsoft.sharepoint.com/sites/LCAWeb/Home/Copyrights-Trademarks-and-Patents/Copyrights/Third-Party-Content/Using-Content"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support.office.com/en-us/article/Office-Accessibility-Center-Resources-for-people-with-disabilities-ecab0fcf-d143-4fe8-a2ff-6cd596bddc6d?ui=en-US&amp;rs=en-US&amp;ad=US" TargetMode="External"/><Relationship Id="rId3" Type="http://schemas.openxmlformats.org/officeDocument/2006/relationships/customXml" Target="../customXml/item3.xml"/><Relationship Id="rId12" Type="http://schemas.openxmlformats.org/officeDocument/2006/relationships/hyperlink" Target="https://liquid.microsoft.com/Web/Home/Requirements" TargetMode="External"/><Relationship Id="rId17" Type="http://schemas.openxmlformats.org/officeDocument/2006/relationships/hyperlink" Target="mailto:wwlcompliancesupp@microsoft.com?subject=I%20have%20a%20compliance%20question" TargetMode="External"/><Relationship Id="rId25" Type="http://schemas.openxmlformats.org/officeDocument/2006/relationships/hyperlink" Target="https://microsoft.sharepoint.com/teams/learning/GCL/Pages/Home.aspx?TAB=4%3ACompliance" TargetMode="External"/><Relationship Id="rId33" Type="http://schemas.openxmlformats.org/officeDocument/2006/relationships/hyperlink" Target="https://microsoft.sharepoint.com/teams/celaGlobalReadiness/Pages/geography.aspx" TargetMode="External"/><Relationship Id="rId38" Type="http://schemas.openxmlformats.org/officeDocument/2006/relationships/hyperlink" Target="https://microsoft.sharepoint.com/sites/lcaweb/Home/Copyrights-Trademarks-and-Patents/Trademarks/Fictitious-Names" TargetMode="External"/><Relationship Id="rId46" Type="http://schemas.openxmlformats.org/officeDocument/2006/relationships/hyperlink" Target="https://section508.gov/content/learn/standards/quick-reference-guide" TargetMode="External"/><Relationship Id="rId59" Type="http://schemas.openxmlformats.org/officeDocument/2006/relationships/hyperlink" Target="https://microsoft.sharepoint.com/teams/celaGlobalReadiness/Pages/Home.aspx" TargetMode="External"/><Relationship Id="rId67" Type="http://schemas.openxmlformats.org/officeDocument/2006/relationships/header" Target="header3.xml"/><Relationship Id="rId20" Type="http://schemas.openxmlformats.org/officeDocument/2006/relationships/hyperlink" Target="https://microsoft.sharepoint.com/teams/learning/GCL/Pages/Home.aspx?TAB=4%3ACompliance" TargetMode="External"/><Relationship Id="rId41" Type="http://schemas.openxmlformats.org/officeDocument/2006/relationships/image" Target="media/image1.png"/><Relationship Id="rId5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62" Type="http://schemas.openxmlformats.org/officeDocument/2006/relationships/hyperlink" Target="https://microsoft.sharepoint.com/:w:/r/teams/celaGlobalReadiness/_layouts/15/WopiFrame.aspx?sourcedoc=%7BF9DB9AD8-66FA-4675-90AA-8C6C67A400E5%7D" TargetMode="External"/><Relationship Id="rId70"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19C0786B064B7984D9C34782C148A4"/>
        <w:category>
          <w:name w:val="General"/>
          <w:gallery w:val="placeholder"/>
        </w:category>
        <w:types>
          <w:type w:val="bbPlcHdr"/>
        </w:types>
        <w:behaviors>
          <w:behavior w:val="content"/>
        </w:behaviors>
        <w:guid w:val="{4F1D7E7B-141A-41BF-9F0F-D1AD0A7EF5B2}"/>
      </w:docPartPr>
      <w:docPartBody>
        <w:p w:rsidR="002B7E2A" w:rsidRDefault="008267E4" w:rsidP="008267E4">
          <w:pPr>
            <w:pStyle w:val="CA19C0786B064B7984D9C34782C148A4"/>
          </w:pPr>
          <w:r w:rsidRPr="00CE6EA1">
            <w:rPr>
              <w:rStyle w:val="PlaceholderText"/>
            </w:rPr>
            <w:t>Click here to enter text.</w:t>
          </w:r>
        </w:p>
      </w:docPartBody>
    </w:docPart>
    <w:docPart>
      <w:docPartPr>
        <w:name w:val="84DFB600D58E4301B7068FFDF3EF2D64"/>
        <w:category>
          <w:name w:val="General"/>
          <w:gallery w:val="placeholder"/>
        </w:category>
        <w:types>
          <w:type w:val="bbPlcHdr"/>
        </w:types>
        <w:behaviors>
          <w:behavior w:val="content"/>
        </w:behaviors>
        <w:guid w:val="{345CF9C0-552C-49B5-B0F9-D0E80BC0A98B}"/>
      </w:docPartPr>
      <w:docPartBody>
        <w:p w:rsidR="002B7E2A" w:rsidRDefault="008267E4" w:rsidP="008267E4">
          <w:pPr>
            <w:pStyle w:val="84DFB600D58E4301B7068FFDF3EF2D64"/>
          </w:pPr>
          <w:r w:rsidRPr="00CE6EA1">
            <w:rPr>
              <w:rStyle w:val="PlaceholderText"/>
            </w:rPr>
            <w:t>Click here to enter text.</w:t>
          </w:r>
        </w:p>
      </w:docPartBody>
    </w:docPart>
    <w:docPart>
      <w:docPartPr>
        <w:name w:val="5197315F2EF442908909D755A24CF760"/>
        <w:category>
          <w:name w:val="General"/>
          <w:gallery w:val="placeholder"/>
        </w:category>
        <w:types>
          <w:type w:val="bbPlcHdr"/>
        </w:types>
        <w:behaviors>
          <w:behavior w:val="content"/>
        </w:behaviors>
        <w:guid w:val="{B01D873E-7004-4D74-88DD-A578496984E4}"/>
      </w:docPartPr>
      <w:docPartBody>
        <w:p w:rsidR="002B7E2A" w:rsidRDefault="008267E4" w:rsidP="008267E4">
          <w:pPr>
            <w:pStyle w:val="5197315F2EF442908909D755A24CF760"/>
          </w:pPr>
          <w:r w:rsidRPr="00CE6EA1">
            <w:rPr>
              <w:rStyle w:val="PlaceholderText"/>
            </w:rPr>
            <w:t>Click here to enter text.</w:t>
          </w:r>
        </w:p>
      </w:docPartBody>
    </w:docPart>
    <w:docPart>
      <w:docPartPr>
        <w:name w:val="6F943F77F1AA44D3841A2D0DDB0C158C"/>
        <w:category>
          <w:name w:val="General"/>
          <w:gallery w:val="placeholder"/>
        </w:category>
        <w:types>
          <w:type w:val="bbPlcHdr"/>
        </w:types>
        <w:behaviors>
          <w:behavior w:val="content"/>
        </w:behaviors>
        <w:guid w:val="{DCD5AD2A-7049-46A4-9CF0-94A4BB8D7A03}"/>
      </w:docPartPr>
      <w:docPartBody>
        <w:p w:rsidR="002B7E2A" w:rsidRDefault="008267E4" w:rsidP="008267E4">
          <w:pPr>
            <w:pStyle w:val="6F943F77F1AA44D3841A2D0DDB0C158C"/>
          </w:pPr>
          <w:r w:rsidRPr="00CE6EA1">
            <w:rPr>
              <w:rStyle w:val="PlaceholderText"/>
            </w:rPr>
            <w:t>Click here to enter text.</w:t>
          </w:r>
        </w:p>
      </w:docPartBody>
    </w:docPart>
    <w:docPart>
      <w:docPartPr>
        <w:name w:val="6505EC3DA12A43DA8D0DF2678C36FDE5"/>
        <w:category>
          <w:name w:val="General"/>
          <w:gallery w:val="placeholder"/>
        </w:category>
        <w:types>
          <w:type w:val="bbPlcHdr"/>
        </w:types>
        <w:behaviors>
          <w:behavior w:val="content"/>
        </w:behaviors>
        <w:guid w:val="{9A453AC2-298F-4789-9360-30EAC209E1F0}"/>
      </w:docPartPr>
      <w:docPartBody>
        <w:p w:rsidR="002B7E2A" w:rsidRDefault="008267E4" w:rsidP="008267E4">
          <w:pPr>
            <w:pStyle w:val="6505EC3DA12A43DA8D0DF2678C36FDE5"/>
          </w:pPr>
          <w:r w:rsidRPr="00CE6EA1">
            <w:rPr>
              <w:rStyle w:val="PlaceholderText"/>
            </w:rPr>
            <w:t>Click here to enter text.</w:t>
          </w:r>
        </w:p>
      </w:docPartBody>
    </w:docPart>
    <w:docPart>
      <w:docPartPr>
        <w:name w:val="A2DFAF05B5AE4E908EA3D78798679E80"/>
        <w:category>
          <w:name w:val="General"/>
          <w:gallery w:val="placeholder"/>
        </w:category>
        <w:types>
          <w:type w:val="bbPlcHdr"/>
        </w:types>
        <w:behaviors>
          <w:behavior w:val="content"/>
        </w:behaviors>
        <w:guid w:val="{0F449E2E-9924-4CC4-8D21-FCA7874C1659}"/>
      </w:docPartPr>
      <w:docPartBody>
        <w:p w:rsidR="002B7E2A" w:rsidRDefault="008267E4" w:rsidP="008267E4">
          <w:pPr>
            <w:pStyle w:val="A2DFAF05B5AE4E908EA3D78798679E80"/>
          </w:pPr>
          <w:r w:rsidRPr="00CE6EA1">
            <w:rPr>
              <w:rStyle w:val="PlaceholderText"/>
            </w:rPr>
            <w:t>Click here to enter text.</w:t>
          </w:r>
        </w:p>
      </w:docPartBody>
    </w:docPart>
    <w:docPart>
      <w:docPartPr>
        <w:name w:val="297A2152C2974A3D95B8DF3C318BFBA0"/>
        <w:category>
          <w:name w:val="General"/>
          <w:gallery w:val="placeholder"/>
        </w:category>
        <w:types>
          <w:type w:val="bbPlcHdr"/>
        </w:types>
        <w:behaviors>
          <w:behavior w:val="content"/>
        </w:behaviors>
        <w:guid w:val="{E4AE6C3D-284C-4716-9413-DE6462C522F9}"/>
      </w:docPartPr>
      <w:docPartBody>
        <w:p w:rsidR="002B7E2A" w:rsidRDefault="008267E4" w:rsidP="008267E4">
          <w:pPr>
            <w:pStyle w:val="297A2152C2974A3D95B8DF3C318BFBA0"/>
          </w:pPr>
          <w:r w:rsidRPr="00CE6EA1">
            <w:rPr>
              <w:rStyle w:val="PlaceholderText"/>
            </w:rPr>
            <w:t>Click here to enter text.</w:t>
          </w:r>
        </w:p>
      </w:docPartBody>
    </w:docPart>
    <w:docPart>
      <w:docPartPr>
        <w:name w:val="0D587F28D8E74136A5A02014156153E5"/>
        <w:category>
          <w:name w:val="General"/>
          <w:gallery w:val="placeholder"/>
        </w:category>
        <w:types>
          <w:type w:val="bbPlcHdr"/>
        </w:types>
        <w:behaviors>
          <w:behavior w:val="content"/>
        </w:behaviors>
        <w:guid w:val="{D9D8E20B-D96F-4512-ADD0-ED0EED14BC27}"/>
      </w:docPartPr>
      <w:docPartBody>
        <w:p w:rsidR="002B7E2A" w:rsidRDefault="008267E4" w:rsidP="008267E4">
          <w:pPr>
            <w:pStyle w:val="0D587F28D8E74136A5A02014156153E5"/>
          </w:pPr>
          <w:r w:rsidRPr="00CE6EA1">
            <w:rPr>
              <w:rStyle w:val="PlaceholderText"/>
            </w:rPr>
            <w:t>Click here to enter text.</w:t>
          </w:r>
        </w:p>
      </w:docPartBody>
    </w:docPart>
    <w:docPart>
      <w:docPartPr>
        <w:name w:val="BB12C1F05EAB4DA2A53BAEE5C28FA95D"/>
        <w:category>
          <w:name w:val="General"/>
          <w:gallery w:val="placeholder"/>
        </w:category>
        <w:types>
          <w:type w:val="bbPlcHdr"/>
        </w:types>
        <w:behaviors>
          <w:behavior w:val="content"/>
        </w:behaviors>
        <w:guid w:val="{33DEEA47-E8D6-445E-9F2E-75F6750A951A}"/>
      </w:docPartPr>
      <w:docPartBody>
        <w:p w:rsidR="002B7E2A" w:rsidRDefault="008267E4" w:rsidP="008267E4">
          <w:pPr>
            <w:pStyle w:val="BB12C1F05EAB4DA2A53BAEE5C28FA95D"/>
          </w:pPr>
          <w:r w:rsidRPr="00CE6EA1">
            <w:rPr>
              <w:rStyle w:val="PlaceholderText"/>
            </w:rPr>
            <w:t>Click here to enter text.</w:t>
          </w:r>
        </w:p>
      </w:docPartBody>
    </w:docPart>
    <w:docPart>
      <w:docPartPr>
        <w:name w:val="4909465D798849438E4E701672FD8F06"/>
        <w:category>
          <w:name w:val="General"/>
          <w:gallery w:val="placeholder"/>
        </w:category>
        <w:types>
          <w:type w:val="bbPlcHdr"/>
        </w:types>
        <w:behaviors>
          <w:behavior w:val="content"/>
        </w:behaviors>
        <w:guid w:val="{356531CC-42E0-4144-96AB-D30412F2E907}"/>
      </w:docPartPr>
      <w:docPartBody>
        <w:p w:rsidR="002B7E2A" w:rsidRDefault="008267E4" w:rsidP="008267E4">
          <w:pPr>
            <w:pStyle w:val="4909465D798849438E4E701672FD8F06"/>
          </w:pPr>
          <w:r w:rsidRPr="00CE6EA1">
            <w:rPr>
              <w:rStyle w:val="PlaceholderText"/>
            </w:rPr>
            <w:t>Click here to enter text.</w:t>
          </w:r>
        </w:p>
      </w:docPartBody>
    </w:docPart>
    <w:docPart>
      <w:docPartPr>
        <w:name w:val="13E0D2FC68E540B2A629FD1D4275B559"/>
        <w:category>
          <w:name w:val="General"/>
          <w:gallery w:val="placeholder"/>
        </w:category>
        <w:types>
          <w:type w:val="bbPlcHdr"/>
        </w:types>
        <w:behaviors>
          <w:behavior w:val="content"/>
        </w:behaviors>
        <w:guid w:val="{4E92C14A-C659-4D5F-BC51-30E55DBDCAFD}"/>
      </w:docPartPr>
      <w:docPartBody>
        <w:p w:rsidR="002B7E2A" w:rsidRDefault="008267E4" w:rsidP="008267E4">
          <w:pPr>
            <w:pStyle w:val="13E0D2FC68E540B2A629FD1D4275B559"/>
          </w:pPr>
          <w:r w:rsidRPr="00CE6EA1">
            <w:rPr>
              <w:rStyle w:val="PlaceholderText"/>
            </w:rPr>
            <w:t>Click here to enter text.</w:t>
          </w:r>
        </w:p>
      </w:docPartBody>
    </w:docPart>
    <w:docPart>
      <w:docPartPr>
        <w:name w:val="37CACB6918B14FEBB1BCB9734B072784"/>
        <w:category>
          <w:name w:val="General"/>
          <w:gallery w:val="placeholder"/>
        </w:category>
        <w:types>
          <w:type w:val="bbPlcHdr"/>
        </w:types>
        <w:behaviors>
          <w:behavior w:val="content"/>
        </w:behaviors>
        <w:guid w:val="{C6F420F6-7250-4F36-B888-00F2578825ED}"/>
      </w:docPartPr>
      <w:docPartBody>
        <w:p w:rsidR="002B7E2A" w:rsidRDefault="008267E4" w:rsidP="008267E4">
          <w:pPr>
            <w:pStyle w:val="37CACB6918B14FEBB1BCB9734B072784"/>
          </w:pPr>
          <w:r w:rsidRPr="00CE6EA1">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E926AC0-4A62-49CF-A6AA-331502248B9F}"/>
      </w:docPartPr>
      <w:docPartBody>
        <w:p w:rsidR="0091227F" w:rsidRDefault="0091227F">
          <w:r w:rsidRPr="00190592">
            <w:rPr>
              <w:rStyle w:val="PlaceholderText"/>
            </w:rPr>
            <w:t>Click or tap here to enter text.</w:t>
          </w:r>
        </w:p>
      </w:docPartBody>
    </w:docPart>
    <w:docPart>
      <w:docPartPr>
        <w:name w:val="73582DB35F3F4B2E8E64B84EBABDE0E8"/>
        <w:category>
          <w:name w:val="General"/>
          <w:gallery w:val="placeholder"/>
        </w:category>
        <w:types>
          <w:type w:val="bbPlcHdr"/>
        </w:types>
        <w:behaviors>
          <w:behavior w:val="content"/>
        </w:behaviors>
        <w:guid w:val="{2080F1EE-5067-4C33-95AE-C2CB0D8D6667}"/>
      </w:docPartPr>
      <w:docPartBody>
        <w:p w:rsidR="0091227F" w:rsidRDefault="0091227F" w:rsidP="0091227F">
          <w:pPr>
            <w:pStyle w:val="73582DB35F3F4B2E8E64B84EBABDE0E8"/>
          </w:pPr>
          <w:r w:rsidRPr="00190592">
            <w:rPr>
              <w:rStyle w:val="PlaceholderText"/>
            </w:rPr>
            <w:t>Click or tap here to enter text.</w:t>
          </w:r>
        </w:p>
      </w:docPartBody>
    </w:docPart>
    <w:docPart>
      <w:docPartPr>
        <w:name w:val="DBA413639017445A831FB9CCC2BB0437"/>
        <w:category>
          <w:name w:val="General"/>
          <w:gallery w:val="placeholder"/>
        </w:category>
        <w:types>
          <w:type w:val="bbPlcHdr"/>
        </w:types>
        <w:behaviors>
          <w:behavior w:val="content"/>
        </w:behaviors>
        <w:guid w:val="{9326C4C3-1037-45AF-AE5A-907DD92D2EBC}"/>
      </w:docPartPr>
      <w:docPartBody>
        <w:p w:rsidR="00224152" w:rsidRDefault="0091227F" w:rsidP="0091227F">
          <w:pPr>
            <w:pStyle w:val="DBA413639017445A831FB9CCC2BB0437"/>
          </w:pPr>
          <w:r w:rsidRPr="00CE6EA1">
            <w:rPr>
              <w:rStyle w:val="PlaceholderText"/>
            </w:rPr>
            <w:t>Click here to enter text.</w:t>
          </w:r>
        </w:p>
      </w:docPartBody>
    </w:docPart>
    <w:docPart>
      <w:docPartPr>
        <w:name w:val="2BAE05673C6841BAB9FE7879AAAEF579"/>
        <w:category>
          <w:name w:val="General"/>
          <w:gallery w:val="placeholder"/>
        </w:category>
        <w:types>
          <w:type w:val="bbPlcHdr"/>
        </w:types>
        <w:behaviors>
          <w:behavior w:val="content"/>
        </w:behaviors>
        <w:guid w:val="{5AD5A48F-1DCE-4C5B-9A66-9D43F2C09C5C}"/>
      </w:docPartPr>
      <w:docPartBody>
        <w:p w:rsidR="00224152" w:rsidRDefault="0091227F" w:rsidP="0091227F">
          <w:pPr>
            <w:pStyle w:val="2BAE05673C6841BAB9FE7879AAAEF579"/>
          </w:pPr>
          <w:r w:rsidRPr="00190592">
            <w:rPr>
              <w:rStyle w:val="PlaceholderText"/>
            </w:rPr>
            <w:t>Click or tap here to enter text.</w:t>
          </w:r>
        </w:p>
      </w:docPartBody>
    </w:docPart>
    <w:docPart>
      <w:docPartPr>
        <w:name w:val="83E32A32BBBA429493911DE6E31267AA"/>
        <w:category>
          <w:name w:val="General"/>
          <w:gallery w:val="placeholder"/>
        </w:category>
        <w:types>
          <w:type w:val="bbPlcHdr"/>
        </w:types>
        <w:behaviors>
          <w:behavior w:val="content"/>
        </w:behaviors>
        <w:guid w:val="{665838C2-A4DF-4905-8A4C-D8A337E39AB0}"/>
      </w:docPartPr>
      <w:docPartBody>
        <w:p w:rsidR="00224152" w:rsidRDefault="0091227F" w:rsidP="0091227F">
          <w:pPr>
            <w:pStyle w:val="83E32A32BBBA429493911DE6E31267AA"/>
          </w:pPr>
          <w:r w:rsidRPr="00190592">
            <w:rPr>
              <w:rStyle w:val="PlaceholderText"/>
            </w:rPr>
            <w:t>Click or tap here to enter text.</w:t>
          </w:r>
        </w:p>
      </w:docPartBody>
    </w:docPart>
    <w:docPart>
      <w:docPartPr>
        <w:name w:val="ADE1C45CCAD4446BBA14C5FF06832F88"/>
        <w:category>
          <w:name w:val="General"/>
          <w:gallery w:val="placeholder"/>
        </w:category>
        <w:types>
          <w:type w:val="bbPlcHdr"/>
        </w:types>
        <w:behaviors>
          <w:behavior w:val="content"/>
        </w:behaviors>
        <w:guid w:val="{F2A60A60-6026-4D27-9181-499A99CC6EC9}"/>
      </w:docPartPr>
      <w:docPartBody>
        <w:p w:rsidR="00224152" w:rsidRDefault="0091227F" w:rsidP="0091227F">
          <w:pPr>
            <w:pStyle w:val="ADE1C45CCAD4446BBA14C5FF06832F88"/>
          </w:pPr>
          <w:r w:rsidRPr="00190592">
            <w:rPr>
              <w:rStyle w:val="PlaceholderText"/>
            </w:rPr>
            <w:t>Click or tap here to enter text.</w:t>
          </w:r>
        </w:p>
      </w:docPartBody>
    </w:docPart>
    <w:docPart>
      <w:docPartPr>
        <w:name w:val="EF8D78067D664A1E93B2FEEEF3F89A8A"/>
        <w:category>
          <w:name w:val="General"/>
          <w:gallery w:val="placeholder"/>
        </w:category>
        <w:types>
          <w:type w:val="bbPlcHdr"/>
        </w:types>
        <w:behaviors>
          <w:behavior w:val="content"/>
        </w:behaviors>
        <w:guid w:val="{C713D5A0-2C0D-413B-B135-B4290EE00D47}"/>
      </w:docPartPr>
      <w:docPartBody>
        <w:p w:rsidR="00224152" w:rsidRDefault="0091227F" w:rsidP="0091227F">
          <w:pPr>
            <w:pStyle w:val="EF8D78067D664A1E93B2FEEEF3F89A8A"/>
          </w:pPr>
          <w:r w:rsidRPr="00190592">
            <w:rPr>
              <w:rStyle w:val="PlaceholderText"/>
            </w:rPr>
            <w:t>Click or tap here to enter text.</w:t>
          </w:r>
        </w:p>
      </w:docPartBody>
    </w:docPart>
    <w:docPart>
      <w:docPartPr>
        <w:name w:val="FB909A4D43364C51B3F55C69F4D5DC7C"/>
        <w:category>
          <w:name w:val="General"/>
          <w:gallery w:val="placeholder"/>
        </w:category>
        <w:types>
          <w:type w:val="bbPlcHdr"/>
        </w:types>
        <w:behaviors>
          <w:behavior w:val="content"/>
        </w:behaviors>
        <w:guid w:val="{25EC6265-8BBD-4AC7-9EAA-16D83FBC81AF}"/>
      </w:docPartPr>
      <w:docPartBody>
        <w:p w:rsidR="00224152" w:rsidRDefault="0091227F" w:rsidP="0091227F">
          <w:pPr>
            <w:pStyle w:val="FB909A4D43364C51B3F55C69F4D5DC7C"/>
          </w:pPr>
          <w:r w:rsidRPr="00190592">
            <w:rPr>
              <w:rStyle w:val="PlaceholderText"/>
            </w:rPr>
            <w:t>Click or tap here to enter text.</w:t>
          </w:r>
        </w:p>
      </w:docPartBody>
    </w:docPart>
    <w:docPart>
      <w:docPartPr>
        <w:name w:val="86B7DB1E8DBB49C6A62330421BC9E6DD"/>
        <w:category>
          <w:name w:val="General"/>
          <w:gallery w:val="placeholder"/>
        </w:category>
        <w:types>
          <w:type w:val="bbPlcHdr"/>
        </w:types>
        <w:behaviors>
          <w:behavior w:val="content"/>
        </w:behaviors>
        <w:guid w:val="{3733404F-9C2B-465F-BCDE-F6E38D9DF321}"/>
      </w:docPartPr>
      <w:docPartBody>
        <w:p w:rsidR="00224152" w:rsidRDefault="0091227F" w:rsidP="0091227F">
          <w:pPr>
            <w:pStyle w:val="86B7DB1E8DBB49C6A62330421BC9E6DD"/>
          </w:pPr>
          <w:r w:rsidRPr="00190592">
            <w:rPr>
              <w:rStyle w:val="PlaceholderText"/>
            </w:rPr>
            <w:t>Click or tap here to enter text.</w:t>
          </w:r>
        </w:p>
      </w:docPartBody>
    </w:docPart>
    <w:docPart>
      <w:docPartPr>
        <w:name w:val="90D73304EE7C40959234A454FDB456EA"/>
        <w:category>
          <w:name w:val="General"/>
          <w:gallery w:val="placeholder"/>
        </w:category>
        <w:types>
          <w:type w:val="bbPlcHdr"/>
        </w:types>
        <w:behaviors>
          <w:behavior w:val="content"/>
        </w:behaviors>
        <w:guid w:val="{3FACD113-DB4E-40CF-A41E-4CB53A7EB1EE}"/>
      </w:docPartPr>
      <w:docPartBody>
        <w:p w:rsidR="00224152" w:rsidRDefault="0091227F" w:rsidP="0091227F">
          <w:pPr>
            <w:pStyle w:val="90D73304EE7C40959234A454FDB456EA"/>
          </w:pPr>
          <w:r w:rsidRPr="00190592">
            <w:rPr>
              <w:rStyle w:val="PlaceholderText"/>
            </w:rPr>
            <w:t>Click or tap here to enter text.</w:t>
          </w:r>
        </w:p>
      </w:docPartBody>
    </w:docPart>
    <w:docPart>
      <w:docPartPr>
        <w:name w:val="A8211255CB524397856A1A5043622EA0"/>
        <w:category>
          <w:name w:val="General"/>
          <w:gallery w:val="placeholder"/>
        </w:category>
        <w:types>
          <w:type w:val="bbPlcHdr"/>
        </w:types>
        <w:behaviors>
          <w:behavior w:val="content"/>
        </w:behaviors>
        <w:guid w:val="{4F76CDC4-9DDB-4F90-A8D5-171D36E9730C}"/>
      </w:docPartPr>
      <w:docPartBody>
        <w:p w:rsidR="00224152" w:rsidRDefault="0091227F" w:rsidP="0091227F">
          <w:pPr>
            <w:pStyle w:val="A8211255CB524397856A1A5043622EA0"/>
          </w:pPr>
          <w:r w:rsidRPr="00190592">
            <w:rPr>
              <w:rStyle w:val="PlaceholderText"/>
            </w:rPr>
            <w:t>Click or tap here to enter text.</w:t>
          </w:r>
        </w:p>
      </w:docPartBody>
    </w:docPart>
    <w:docPart>
      <w:docPartPr>
        <w:name w:val="F599FD8722DF414DB649333A4DD747DE"/>
        <w:category>
          <w:name w:val="General"/>
          <w:gallery w:val="placeholder"/>
        </w:category>
        <w:types>
          <w:type w:val="bbPlcHdr"/>
        </w:types>
        <w:behaviors>
          <w:behavior w:val="content"/>
        </w:behaviors>
        <w:guid w:val="{D7A258A3-6C8D-4905-8F2B-78A9776488A6}"/>
      </w:docPartPr>
      <w:docPartBody>
        <w:p w:rsidR="00224152" w:rsidRDefault="0091227F" w:rsidP="0091227F">
          <w:pPr>
            <w:pStyle w:val="F599FD8722DF414DB649333A4DD747DE"/>
          </w:pPr>
          <w:r w:rsidRPr="00190592">
            <w:rPr>
              <w:rStyle w:val="PlaceholderText"/>
            </w:rPr>
            <w:t>Click or tap here to enter text.</w:t>
          </w:r>
        </w:p>
      </w:docPartBody>
    </w:docPart>
    <w:docPart>
      <w:docPartPr>
        <w:name w:val="A674144DC60D47A89CC40451D8C5D540"/>
        <w:category>
          <w:name w:val="General"/>
          <w:gallery w:val="placeholder"/>
        </w:category>
        <w:types>
          <w:type w:val="bbPlcHdr"/>
        </w:types>
        <w:behaviors>
          <w:behavior w:val="content"/>
        </w:behaviors>
        <w:guid w:val="{0EC8FEC9-25E2-40F4-9AA2-C0C86A4A07F6}"/>
      </w:docPartPr>
      <w:docPartBody>
        <w:p w:rsidR="00224152" w:rsidRDefault="0091227F" w:rsidP="0091227F">
          <w:pPr>
            <w:pStyle w:val="A674144DC60D47A89CC40451D8C5D540"/>
          </w:pPr>
          <w:r w:rsidRPr="00190592">
            <w:rPr>
              <w:rStyle w:val="PlaceholderText"/>
            </w:rPr>
            <w:t>Click or tap here to enter text.</w:t>
          </w:r>
        </w:p>
      </w:docPartBody>
    </w:docPart>
    <w:docPart>
      <w:docPartPr>
        <w:name w:val="9A3E63272AC746C6A03B478E18A3DB7D"/>
        <w:category>
          <w:name w:val="General"/>
          <w:gallery w:val="placeholder"/>
        </w:category>
        <w:types>
          <w:type w:val="bbPlcHdr"/>
        </w:types>
        <w:behaviors>
          <w:behavior w:val="content"/>
        </w:behaviors>
        <w:guid w:val="{59DB0BC2-265B-41DB-B9A0-A38A7EDE87F6}"/>
      </w:docPartPr>
      <w:docPartBody>
        <w:p w:rsidR="00224152" w:rsidRDefault="0091227F" w:rsidP="0091227F">
          <w:pPr>
            <w:pStyle w:val="9A3E63272AC746C6A03B478E18A3DB7D"/>
          </w:pPr>
          <w:r w:rsidRPr="00190592">
            <w:rPr>
              <w:rStyle w:val="PlaceholderText"/>
            </w:rPr>
            <w:t>Click or tap here to enter text.</w:t>
          </w:r>
        </w:p>
      </w:docPartBody>
    </w:docPart>
    <w:docPart>
      <w:docPartPr>
        <w:name w:val="896975A01B3347338BCFF28C1B9C3F1F"/>
        <w:category>
          <w:name w:val="General"/>
          <w:gallery w:val="placeholder"/>
        </w:category>
        <w:types>
          <w:type w:val="bbPlcHdr"/>
        </w:types>
        <w:behaviors>
          <w:behavior w:val="content"/>
        </w:behaviors>
        <w:guid w:val="{ED696167-A4C4-4ACC-8920-76D4F4B7C6B1}"/>
      </w:docPartPr>
      <w:docPartBody>
        <w:p w:rsidR="00224152" w:rsidRDefault="0091227F" w:rsidP="0091227F">
          <w:pPr>
            <w:pStyle w:val="896975A01B3347338BCFF28C1B9C3F1F"/>
          </w:pPr>
          <w:r w:rsidRPr="00190592">
            <w:rPr>
              <w:rStyle w:val="PlaceholderText"/>
            </w:rPr>
            <w:t>Click or tap here to enter text.</w:t>
          </w:r>
        </w:p>
      </w:docPartBody>
    </w:docPart>
    <w:docPart>
      <w:docPartPr>
        <w:name w:val="4FE54B65B65B4879B93A2D03BA5D2E07"/>
        <w:category>
          <w:name w:val="General"/>
          <w:gallery w:val="placeholder"/>
        </w:category>
        <w:types>
          <w:type w:val="bbPlcHdr"/>
        </w:types>
        <w:behaviors>
          <w:behavior w:val="content"/>
        </w:behaviors>
        <w:guid w:val="{8D8D87D3-E2CF-4F81-AA73-35E38EB4DF63}"/>
      </w:docPartPr>
      <w:docPartBody>
        <w:p w:rsidR="00224152" w:rsidRDefault="0091227F" w:rsidP="0091227F">
          <w:pPr>
            <w:pStyle w:val="4FE54B65B65B4879B93A2D03BA5D2E07"/>
          </w:pPr>
          <w:r w:rsidRPr="00190592">
            <w:rPr>
              <w:rStyle w:val="PlaceholderText"/>
            </w:rPr>
            <w:t>Click or tap here to enter text.</w:t>
          </w:r>
        </w:p>
      </w:docPartBody>
    </w:docPart>
    <w:docPart>
      <w:docPartPr>
        <w:name w:val="560DAC5E0D4A4138B0D42FB8F026AA65"/>
        <w:category>
          <w:name w:val="General"/>
          <w:gallery w:val="placeholder"/>
        </w:category>
        <w:types>
          <w:type w:val="bbPlcHdr"/>
        </w:types>
        <w:behaviors>
          <w:behavior w:val="content"/>
        </w:behaviors>
        <w:guid w:val="{54319D35-D3B2-4BEE-A84C-B8AEDE0DB394}"/>
      </w:docPartPr>
      <w:docPartBody>
        <w:p w:rsidR="00224152" w:rsidRDefault="0091227F" w:rsidP="0091227F">
          <w:pPr>
            <w:pStyle w:val="560DAC5E0D4A4138B0D42FB8F026AA65"/>
          </w:pPr>
          <w:r w:rsidRPr="00190592">
            <w:rPr>
              <w:rStyle w:val="PlaceholderText"/>
            </w:rPr>
            <w:t>Click or tap here to enter text.</w:t>
          </w:r>
        </w:p>
      </w:docPartBody>
    </w:docPart>
    <w:docPart>
      <w:docPartPr>
        <w:name w:val="1DF0ADE9D45748379FA5DF959F8219D6"/>
        <w:category>
          <w:name w:val="General"/>
          <w:gallery w:val="placeholder"/>
        </w:category>
        <w:types>
          <w:type w:val="bbPlcHdr"/>
        </w:types>
        <w:behaviors>
          <w:behavior w:val="content"/>
        </w:behaviors>
        <w:guid w:val="{1585C5F3-E4A6-4279-9BF4-DFB27B202D12}"/>
      </w:docPartPr>
      <w:docPartBody>
        <w:p w:rsidR="00224152" w:rsidRDefault="0091227F" w:rsidP="0091227F">
          <w:pPr>
            <w:pStyle w:val="1DF0ADE9D45748379FA5DF959F8219D6"/>
          </w:pPr>
          <w:r w:rsidRPr="00190592">
            <w:rPr>
              <w:rStyle w:val="PlaceholderText"/>
            </w:rPr>
            <w:t>Click or tap here to enter text.</w:t>
          </w:r>
        </w:p>
      </w:docPartBody>
    </w:docPart>
    <w:docPart>
      <w:docPartPr>
        <w:name w:val="86886C5EBED84A65987302B770BF16FF"/>
        <w:category>
          <w:name w:val="General"/>
          <w:gallery w:val="placeholder"/>
        </w:category>
        <w:types>
          <w:type w:val="bbPlcHdr"/>
        </w:types>
        <w:behaviors>
          <w:behavior w:val="content"/>
        </w:behaviors>
        <w:guid w:val="{F592152B-1574-4016-A09A-A195D1898BB6}"/>
      </w:docPartPr>
      <w:docPartBody>
        <w:p w:rsidR="00224152" w:rsidRDefault="0091227F" w:rsidP="0091227F">
          <w:pPr>
            <w:pStyle w:val="86886C5EBED84A65987302B770BF16FF"/>
          </w:pPr>
          <w:r w:rsidRPr="00190592">
            <w:rPr>
              <w:rStyle w:val="PlaceholderText"/>
            </w:rPr>
            <w:t>Click or tap here to enter text.</w:t>
          </w:r>
        </w:p>
      </w:docPartBody>
    </w:docPart>
    <w:docPart>
      <w:docPartPr>
        <w:name w:val="931B4DE8731844CCB4FBB7FBEBA07FA4"/>
        <w:category>
          <w:name w:val="General"/>
          <w:gallery w:val="placeholder"/>
        </w:category>
        <w:types>
          <w:type w:val="bbPlcHdr"/>
        </w:types>
        <w:behaviors>
          <w:behavior w:val="content"/>
        </w:behaviors>
        <w:guid w:val="{32FE4E59-FCC2-4042-9A61-D52CCF1DFF37}"/>
      </w:docPartPr>
      <w:docPartBody>
        <w:p w:rsidR="00224152" w:rsidRDefault="0091227F" w:rsidP="0091227F">
          <w:pPr>
            <w:pStyle w:val="931B4DE8731844CCB4FBB7FBEBA07FA4"/>
          </w:pPr>
          <w:r w:rsidRPr="00190592">
            <w:rPr>
              <w:rStyle w:val="PlaceholderText"/>
            </w:rPr>
            <w:t>Click or tap here to enter text.</w:t>
          </w:r>
        </w:p>
      </w:docPartBody>
    </w:docPart>
    <w:docPart>
      <w:docPartPr>
        <w:name w:val="D566D05B808C485A99F5DFF725F10B7E"/>
        <w:category>
          <w:name w:val="General"/>
          <w:gallery w:val="placeholder"/>
        </w:category>
        <w:types>
          <w:type w:val="bbPlcHdr"/>
        </w:types>
        <w:behaviors>
          <w:behavior w:val="content"/>
        </w:behaviors>
        <w:guid w:val="{D2B4559A-469B-4B21-B557-16427A2BBD00}"/>
      </w:docPartPr>
      <w:docPartBody>
        <w:p w:rsidR="00224152" w:rsidRDefault="0091227F" w:rsidP="0091227F">
          <w:pPr>
            <w:pStyle w:val="D566D05B808C485A99F5DFF725F10B7E"/>
          </w:pPr>
          <w:r w:rsidRPr="00190592">
            <w:rPr>
              <w:rStyle w:val="PlaceholderText"/>
            </w:rPr>
            <w:t>Click or tap here to enter text.</w:t>
          </w:r>
        </w:p>
      </w:docPartBody>
    </w:docPart>
    <w:docPart>
      <w:docPartPr>
        <w:name w:val="E4BA6045E21F4795B39AB406B61111C5"/>
        <w:category>
          <w:name w:val="General"/>
          <w:gallery w:val="placeholder"/>
        </w:category>
        <w:types>
          <w:type w:val="bbPlcHdr"/>
        </w:types>
        <w:behaviors>
          <w:behavior w:val="content"/>
        </w:behaviors>
        <w:guid w:val="{61AEE8C5-A976-4DC4-8920-97DEC206DB44}"/>
      </w:docPartPr>
      <w:docPartBody>
        <w:p w:rsidR="00224152" w:rsidRDefault="0091227F" w:rsidP="0091227F">
          <w:pPr>
            <w:pStyle w:val="E4BA6045E21F4795B39AB406B61111C5"/>
          </w:pPr>
          <w:r w:rsidRPr="00190592">
            <w:rPr>
              <w:rStyle w:val="PlaceholderText"/>
            </w:rPr>
            <w:t>Click or tap here to enter text.</w:t>
          </w:r>
        </w:p>
      </w:docPartBody>
    </w:docPart>
    <w:docPart>
      <w:docPartPr>
        <w:name w:val="8FA18D466D2240B685397C2F616FBFE1"/>
        <w:category>
          <w:name w:val="General"/>
          <w:gallery w:val="placeholder"/>
        </w:category>
        <w:types>
          <w:type w:val="bbPlcHdr"/>
        </w:types>
        <w:behaviors>
          <w:behavior w:val="content"/>
        </w:behaviors>
        <w:guid w:val="{0BB1D745-E89B-486C-A6B0-F327068217BB}"/>
      </w:docPartPr>
      <w:docPartBody>
        <w:p w:rsidR="00224152" w:rsidRDefault="0091227F" w:rsidP="0091227F">
          <w:pPr>
            <w:pStyle w:val="8FA18D466D2240B685397C2F616FBFE1"/>
          </w:pPr>
          <w:r w:rsidRPr="00190592">
            <w:rPr>
              <w:rStyle w:val="PlaceholderText"/>
            </w:rPr>
            <w:t>Click or tap here to enter text.</w:t>
          </w:r>
        </w:p>
      </w:docPartBody>
    </w:docPart>
    <w:docPart>
      <w:docPartPr>
        <w:name w:val="464DCF916814440D96BEC22AFC9897ED"/>
        <w:category>
          <w:name w:val="General"/>
          <w:gallery w:val="placeholder"/>
        </w:category>
        <w:types>
          <w:type w:val="bbPlcHdr"/>
        </w:types>
        <w:behaviors>
          <w:behavior w:val="content"/>
        </w:behaviors>
        <w:guid w:val="{0A0D0556-0D38-4E1E-94FC-CA0B0A0BB2DC}"/>
      </w:docPartPr>
      <w:docPartBody>
        <w:p w:rsidR="00224152" w:rsidRDefault="0091227F" w:rsidP="0091227F">
          <w:pPr>
            <w:pStyle w:val="464DCF916814440D96BEC22AFC9897ED"/>
          </w:pPr>
          <w:r w:rsidRPr="00190592">
            <w:rPr>
              <w:rStyle w:val="PlaceholderText"/>
            </w:rPr>
            <w:t>Click or tap here to enter text.</w:t>
          </w:r>
        </w:p>
      </w:docPartBody>
    </w:docPart>
    <w:docPart>
      <w:docPartPr>
        <w:name w:val="5A3973CE9BA24E489388993672474026"/>
        <w:category>
          <w:name w:val="General"/>
          <w:gallery w:val="placeholder"/>
        </w:category>
        <w:types>
          <w:type w:val="bbPlcHdr"/>
        </w:types>
        <w:behaviors>
          <w:behavior w:val="content"/>
        </w:behaviors>
        <w:guid w:val="{E50B1D5A-7D08-4692-B2E7-4F964CA93655}"/>
      </w:docPartPr>
      <w:docPartBody>
        <w:p w:rsidR="00224152" w:rsidRDefault="0091227F" w:rsidP="0091227F">
          <w:pPr>
            <w:pStyle w:val="5A3973CE9BA24E489388993672474026"/>
          </w:pPr>
          <w:r w:rsidRPr="00190592">
            <w:rPr>
              <w:rStyle w:val="PlaceholderText"/>
            </w:rPr>
            <w:t>Click or tap here to enter text.</w:t>
          </w:r>
        </w:p>
      </w:docPartBody>
    </w:docPart>
    <w:docPart>
      <w:docPartPr>
        <w:name w:val="6D493BC4EEA94110A71DE5255450B440"/>
        <w:category>
          <w:name w:val="General"/>
          <w:gallery w:val="placeholder"/>
        </w:category>
        <w:types>
          <w:type w:val="bbPlcHdr"/>
        </w:types>
        <w:behaviors>
          <w:behavior w:val="content"/>
        </w:behaviors>
        <w:guid w:val="{292C2425-9207-4F25-9832-EB9B559B1A1A}"/>
      </w:docPartPr>
      <w:docPartBody>
        <w:p w:rsidR="00224152" w:rsidRDefault="0091227F" w:rsidP="0091227F">
          <w:pPr>
            <w:pStyle w:val="6D493BC4EEA94110A71DE5255450B440"/>
          </w:pPr>
          <w:r w:rsidRPr="00190592">
            <w:rPr>
              <w:rStyle w:val="PlaceholderText"/>
            </w:rPr>
            <w:t>Click or tap here to enter text.</w:t>
          </w:r>
        </w:p>
      </w:docPartBody>
    </w:docPart>
    <w:docPart>
      <w:docPartPr>
        <w:name w:val="8B71E7D58E234145A9EAFDB2B113B782"/>
        <w:category>
          <w:name w:val="General"/>
          <w:gallery w:val="placeholder"/>
        </w:category>
        <w:types>
          <w:type w:val="bbPlcHdr"/>
        </w:types>
        <w:behaviors>
          <w:behavior w:val="content"/>
        </w:behaviors>
        <w:guid w:val="{5E154FBB-69A7-401F-A88D-0F2862FF1B58}"/>
      </w:docPartPr>
      <w:docPartBody>
        <w:p w:rsidR="00224152" w:rsidRDefault="0091227F" w:rsidP="0091227F">
          <w:pPr>
            <w:pStyle w:val="8B71E7D58E234145A9EAFDB2B113B782"/>
          </w:pPr>
          <w:r w:rsidRPr="00190592">
            <w:rPr>
              <w:rStyle w:val="PlaceholderText"/>
            </w:rPr>
            <w:t>Click or tap here to enter text.</w:t>
          </w:r>
        </w:p>
      </w:docPartBody>
    </w:docPart>
    <w:docPart>
      <w:docPartPr>
        <w:name w:val="19B6FE5F4B3E47CC8C550C18A85799F0"/>
        <w:category>
          <w:name w:val="General"/>
          <w:gallery w:val="placeholder"/>
        </w:category>
        <w:types>
          <w:type w:val="bbPlcHdr"/>
        </w:types>
        <w:behaviors>
          <w:behavior w:val="content"/>
        </w:behaviors>
        <w:guid w:val="{C62066CE-4212-49F4-976A-05FB683CAA5C}"/>
      </w:docPartPr>
      <w:docPartBody>
        <w:p w:rsidR="00224152" w:rsidRDefault="0091227F" w:rsidP="0091227F">
          <w:pPr>
            <w:pStyle w:val="19B6FE5F4B3E47CC8C550C18A85799F0"/>
          </w:pPr>
          <w:r w:rsidRPr="00190592">
            <w:rPr>
              <w:rStyle w:val="PlaceholderText"/>
            </w:rPr>
            <w:t>Click or tap here to enter text.</w:t>
          </w:r>
        </w:p>
      </w:docPartBody>
    </w:docPart>
    <w:docPart>
      <w:docPartPr>
        <w:name w:val="E9A81DE468CA4161B402836E85244468"/>
        <w:category>
          <w:name w:val="General"/>
          <w:gallery w:val="placeholder"/>
        </w:category>
        <w:types>
          <w:type w:val="bbPlcHdr"/>
        </w:types>
        <w:behaviors>
          <w:behavior w:val="content"/>
        </w:behaviors>
        <w:guid w:val="{7BE0E794-C057-4EF5-B6DA-FB683F5E0CE8}"/>
      </w:docPartPr>
      <w:docPartBody>
        <w:p w:rsidR="00224152" w:rsidRDefault="0091227F" w:rsidP="0091227F">
          <w:pPr>
            <w:pStyle w:val="E9A81DE468CA4161B402836E85244468"/>
          </w:pPr>
          <w:r w:rsidRPr="00190592">
            <w:rPr>
              <w:rStyle w:val="PlaceholderText"/>
            </w:rPr>
            <w:t>Click or tap here to enter text.</w:t>
          </w:r>
        </w:p>
      </w:docPartBody>
    </w:docPart>
    <w:docPart>
      <w:docPartPr>
        <w:name w:val="44A6567AB2A842C4A54331296B6731F5"/>
        <w:category>
          <w:name w:val="General"/>
          <w:gallery w:val="placeholder"/>
        </w:category>
        <w:types>
          <w:type w:val="bbPlcHdr"/>
        </w:types>
        <w:behaviors>
          <w:behavior w:val="content"/>
        </w:behaviors>
        <w:guid w:val="{CB597F51-AE7B-47D1-99E1-4C80A77B731C}"/>
      </w:docPartPr>
      <w:docPartBody>
        <w:p w:rsidR="00224152" w:rsidRDefault="0091227F" w:rsidP="0091227F">
          <w:pPr>
            <w:pStyle w:val="44A6567AB2A842C4A54331296B6731F5"/>
          </w:pPr>
          <w:r w:rsidRPr="00190592">
            <w:rPr>
              <w:rStyle w:val="PlaceholderText"/>
            </w:rPr>
            <w:t>Click or tap here to enter text.</w:t>
          </w:r>
        </w:p>
      </w:docPartBody>
    </w:docPart>
    <w:docPart>
      <w:docPartPr>
        <w:name w:val="DefaultPlaceholder_-1854013438"/>
        <w:category>
          <w:name w:val="General"/>
          <w:gallery w:val="placeholder"/>
        </w:category>
        <w:types>
          <w:type w:val="bbPlcHdr"/>
        </w:types>
        <w:behaviors>
          <w:behavior w:val="content"/>
        </w:behaviors>
        <w:guid w:val="{8F2D3D90-5E92-4E22-A0C5-3723ED172874}"/>
      </w:docPartPr>
      <w:docPartBody>
        <w:p w:rsidR="006C6EFF" w:rsidRDefault="00440402">
          <w:r w:rsidRPr="00E31BF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729006F4-6BD4-4551-9DD0-E81E2B6465B3}"/>
      </w:docPartPr>
      <w:docPartBody>
        <w:p w:rsidR="006C6EFF" w:rsidRDefault="00440402">
          <w:r w:rsidRPr="00E31BF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9ED"/>
    <w:rsid w:val="00036E9C"/>
    <w:rsid w:val="00046E82"/>
    <w:rsid w:val="00065FE4"/>
    <w:rsid w:val="000911D2"/>
    <w:rsid w:val="000B49A0"/>
    <w:rsid w:val="000D0238"/>
    <w:rsid w:val="000D174E"/>
    <w:rsid w:val="000D5E6F"/>
    <w:rsid w:val="000E043D"/>
    <w:rsid w:val="000F46F3"/>
    <w:rsid w:val="00162FA0"/>
    <w:rsid w:val="001B3484"/>
    <w:rsid w:val="001C3267"/>
    <w:rsid w:val="00205331"/>
    <w:rsid w:val="00213296"/>
    <w:rsid w:val="00224152"/>
    <w:rsid w:val="00267056"/>
    <w:rsid w:val="00271C7B"/>
    <w:rsid w:val="00296F02"/>
    <w:rsid w:val="002A26B4"/>
    <w:rsid w:val="002B7E2A"/>
    <w:rsid w:val="002C5A5B"/>
    <w:rsid w:val="002C66E3"/>
    <w:rsid w:val="002E5CC8"/>
    <w:rsid w:val="002F0A09"/>
    <w:rsid w:val="00314DE0"/>
    <w:rsid w:val="00327848"/>
    <w:rsid w:val="0036187D"/>
    <w:rsid w:val="003909ED"/>
    <w:rsid w:val="003A1B8E"/>
    <w:rsid w:val="003C0610"/>
    <w:rsid w:val="003E53B3"/>
    <w:rsid w:val="003F7111"/>
    <w:rsid w:val="00401938"/>
    <w:rsid w:val="00402B42"/>
    <w:rsid w:val="00412987"/>
    <w:rsid w:val="004227AD"/>
    <w:rsid w:val="00434EA5"/>
    <w:rsid w:val="00440402"/>
    <w:rsid w:val="004C2063"/>
    <w:rsid w:val="004D49E3"/>
    <w:rsid w:val="004E2084"/>
    <w:rsid w:val="00502974"/>
    <w:rsid w:val="00520C17"/>
    <w:rsid w:val="00530714"/>
    <w:rsid w:val="005448EE"/>
    <w:rsid w:val="00570850"/>
    <w:rsid w:val="00575A97"/>
    <w:rsid w:val="00586444"/>
    <w:rsid w:val="00596F6E"/>
    <w:rsid w:val="005C260C"/>
    <w:rsid w:val="0060588C"/>
    <w:rsid w:val="0061032C"/>
    <w:rsid w:val="0063498D"/>
    <w:rsid w:val="00662B63"/>
    <w:rsid w:val="00672A56"/>
    <w:rsid w:val="006809CA"/>
    <w:rsid w:val="006827E4"/>
    <w:rsid w:val="006A2564"/>
    <w:rsid w:val="006B7382"/>
    <w:rsid w:val="006C6EFF"/>
    <w:rsid w:val="006D5784"/>
    <w:rsid w:val="006D741E"/>
    <w:rsid w:val="006E1E0E"/>
    <w:rsid w:val="006E2748"/>
    <w:rsid w:val="007040A3"/>
    <w:rsid w:val="0072421A"/>
    <w:rsid w:val="00734C17"/>
    <w:rsid w:val="00755AD3"/>
    <w:rsid w:val="00760F75"/>
    <w:rsid w:val="0078162A"/>
    <w:rsid w:val="00785952"/>
    <w:rsid w:val="007A741D"/>
    <w:rsid w:val="007F1963"/>
    <w:rsid w:val="00820409"/>
    <w:rsid w:val="00825D5C"/>
    <w:rsid w:val="008267E4"/>
    <w:rsid w:val="00834271"/>
    <w:rsid w:val="0086671E"/>
    <w:rsid w:val="00883373"/>
    <w:rsid w:val="008851B6"/>
    <w:rsid w:val="008857D6"/>
    <w:rsid w:val="00896DED"/>
    <w:rsid w:val="0091227F"/>
    <w:rsid w:val="00914384"/>
    <w:rsid w:val="00930D1B"/>
    <w:rsid w:val="00950477"/>
    <w:rsid w:val="00952221"/>
    <w:rsid w:val="009528C7"/>
    <w:rsid w:val="00952C85"/>
    <w:rsid w:val="00954361"/>
    <w:rsid w:val="0096166E"/>
    <w:rsid w:val="00976404"/>
    <w:rsid w:val="009D09B5"/>
    <w:rsid w:val="009D23C3"/>
    <w:rsid w:val="00A021EA"/>
    <w:rsid w:val="00A376A6"/>
    <w:rsid w:val="00A41198"/>
    <w:rsid w:val="00A430E2"/>
    <w:rsid w:val="00A4511B"/>
    <w:rsid w:val="00A974F8"/>
    <w:rsid w:val="00AD01CA"/>
    <w:rsid w:val="00B43DE9"/>
    <w:rsid w:val="00B71844"/>
    <w:rsid w:val="00B87F00"/>
    <w:rsid w:val="00BE1CB5"/>
    <w:rsid w:val="00BE7AA5"/>
    <w:rsid w:val="00C731F1"/>
    <w:rsid w:val="00D2600C"/>
    <w:rsid w:val="00D421C4"/>
    <w:rsid w:val="00D6454A"/>
    <w:rsid w:val="00D90B6D"/>
    <w:rsid w:val="00DB0A57"/>
    <w:rsid w:val="00DF39C4"/>
    <w:rsid w:val="00E031CE"/>
    <w:rsid w:val="00E21C01"/>
    <w:rsid w:val="00E23335"/>
    <w:rsid w:val="00E373E0"/>
    <w:rsid w:val="00E57155"/>
    <w:rsid w:val="00E719F5"/>
    <w:rsid w:val="00EA7E15"/>
    <w:rsid w:val="00EC5403"/>
    <w:rsid w:val="00EC6ED3"/>
    <w:rsid w:val="00F14E02"/>
    <w:rsid w:val="00F15F07"/>
    <w:rsid w:val="00F26940"/>
    <w:rsid w:val="00F310EE"/>
    <w:rsid w:val="00F63EB1"/>
    <w:rsid w:val="00F725BF"/>
    <w:rsid w:val="00F74334"/>
    <w:rsid w:val="00FF49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402"/>
    <w:rPr>
      <w:color w:val="808080"/>
    </w:rPr>
  </w:style>
  <w:style w:type="paragraph" w:customStyle="1" w:styleId="0727C6C0A08841CAB791FC876B8A8878">
    <w:name w:val="0727C6C0A08841CAB791FC876B8A8878"/>
    <w:rsid w:val="003909ED"/>
  </w:style>
  <w:style w:type="paragraph" w:customStyle="1" w:styleId="3C437621FBE840BCBAC3DF577BFD13A3">
    <w:name w:val="3C437621FBE840BCBAC3DF577BFD13A3"/>
    <w:rsid w:val="003909ED"/>
  </w:style>
  <w:style w:type="paragraph" w:customStyle="1" w:styleId="CDFC3BE503674BD1ADFBED770D919C28">
    <w:name w:val="CDFC3BE503674BD1ADFBED770D919C28"/>
    <w:rsid w:val="003909ED"/>
  </w:style>
  <w:style w:type="paragraph" w:customStyle="1" w:styleId="25E39B76672743F0A2509BDD5FDBEF31">
    <w:name w:val="25E39B76672743F0A2509BDD5FDBEF31"/>
    <w:rsid w:val="003909ED"/>
  </w:style>
  <w:style w:type="paragraph" w:customStyle="1" w:styleId="67C1B99AD9AA404683F6462D5332CB85">
    <w:name w:val="67C1B99AD9AA404683F6462D5332CB85"/>
    <w:rsid w:val="003909ED"/>
  </w:style>
  <w:style w:type="paragraph" w:customStyle="1" w:styleId="646E8A33DDF1405C8F7979B4ADF10C50">
    <w:name w:val="646E8A33DDF1405C8F7979B4ADF10C50"/>
    <w:rsid w:val="003909ED"/>
  </w:style>
  <w:style w:type="paragraph" w:customStyle="1" w:styleId="7ED82FAB049F455B9154EF1BE2672383">
    <w:name w:val="7ED82FAB049F455B9154EF1BE2672383"/>
    <w:rsid w:val="003909ED"/>
  </w:style>
  <w:style w:type="paragraph" w:customStyle="1" w:styleId="D1B79E1AA1EB4C619B1611E10AAA6A0A">
    <w:name w:val="D1B79E1AA1EB4C619B1611E10AAA6A0A"/>
    <w:rsid w:val="003909ED"/>
  </w:style>
  <w:style w:type="paragraph" w:customStyle="1" w:styleId="B642E93B82374327AEEC87FB1277E508">
    <w:name w:val="B642E93B82374327AEEC87FB1277E508"/>
    <w:rsid w:val="003909ED"/>
  </w:style>
  <w:style w:type="paragraph" w:customStyle="1" w:styleId="180D092280524EA8BB71D643045EF2A4">
    <w:name w:val="180D092280524EA8BB71D643045EF2A4"/>
    <w:rsid w:val="003909ED"/>
  </w:style>
  <w:style w:type="paragraph" w:customStyle="1" w:styleId="08407525B33449B18456320AB30BDB46">
    <w:name w:val="08407525B33449B18456320AB30BDB46"/>
    <w:rsid w:val="003909ED"/>
  </w:style>
  <w:style w:type="paragraph" w:customStyle="1" w:styleId="EAF5F079916541638DE3F1C2CA21ADE1">
    <w:name w:val="EAF5F079916541638DE3F1C2CA21ADE1"/>
    <w:rsid w:val="003909ED"/>
  </w:style>
  <w:style w:type="paragraph" w:customStyle="1" w:styleId="C1EEA707E7174445B6781191667969C8">
    <w:name w:val="C1EEA707E7174445B6781191667969C8"/>
    <w:rsid w:val="003909ED"/>
  </w:style>
  <w:style w:type="paragraph" w:customStyle="1" w:styleId="DB783E040B214A42A7E6B2355366DCB0">
    <w:name w:val="DB783E040B214A42A7E6B2355366DCB0"/>
    <w:rsid w:val="003909ED"/>
  </w:style>
  <w:style w:type="paragraph" w:customStyle="1" w:styleId="B3F307323490440AB2CD2661A7D95DBE">
    <w:name w:val="B3F307323490440AB2CD2661A7D95DBE"/>
    <w:rsid w:val="003909ED"/>
  </w:style>
  <w:style w:type="paragraph" w:customStyle="1" w:styleId="184F1735471949AD9225A197D5CF3CC7">
    <w:name w:val="184F1735471949AD9225A197D5CF3CC7"/>
    <w:rsid w:val="003909ED"/>
  </w:style>
  <w:style w:type="paragraph" w:customStyle="1" w:styleId="1E3E314A83A54BF681103A8E0136E087">
    <w:name w:val="1E3E314A83A54BF681103A8E0136E087"/>
    <w:rsid w:val="003909ED"/>
  </w:style>
  <w:style w:type="paragraph" w:customStyle="1" w:styleId="FEB47550A9114082B2838B98EAF3D410">
    <w:name w:val="FEB47550A9114082B2838B98EAF3D410"/>
    <w:rsid w:val="003909ED"/>
  </w:style>
  <w:style w:type="paragraph" w:customStyle="1" w:styleId="7B55529BA25C4C6C994BCDF1D1F3248C">
    <w:name w:val="7B55529BA25C4C6C994BCDF1D1F3248C"/>
    <w:rsid w:val="003909ED"/>
  </w:style>
  <w:style w:type="paragraph" w:customStyle="1" w:styleId="E755295EE8E1415BAE5E4774EF9FF475">
    <w:name w:val="E755295EE8E1415BAE5E4774EF9FF475"/>
    <w:rsid w:val="003909ED"/>
  </w:style>
  <w:style w:type="paragraph" w:customStyle="1" w:styleId="682389BBCA2E4491B91F886F7F4A55B8">
    <w:name w:val="682389BBCA2E4491B91F886F7F4A55B8"/>
    <w:rsid w:val="00896DED"/>
  </w:style>
  <w:style w:type="paragraph" w:customStyle="1" w:styleId="6853C51AD3C4495CA8CF79004965A568">
    <w:name w:val="6853C51AD3C4495CA8CF79004965A568"/>
    <w:rsid w:val="00EC6ED3"/>
  </w:style>
  <w:style w:type="paragraph" w:customStyle="1" w:styleId="35CA5B6131204F7D8497B809D3CAFF9B">
    <w:name w:val="35CA5B6131204F7D8497B809D3CAFF9B"/>
    <w:rsid w:val="00EC6ED3"/>
  </w:style>
  <w:style w:type="paragraph" w:customStyle="1" w:styleId="BE262BBEA5AD484A88292BB7932E02DE">
    <w:name w:val="BE262BBEA5AD484A88292BB7932E02DE"/>
    <w:rsid w:val="00930D1B"/>
  </w:style>
  <w:style w:type="paragraph" w:customStyle="1" w:styleId="B1FA84B58EDF49F29A0A6A5ABAC7F120">
    <w:name w:val="B1FA84B58EDF49F29A0A6A5ABAC7F120"/>
    <w:rsid w:val="00930D1B"/>
  </w:style>
  <w:style w:type="paragraph" w:customStyle="1" w:styleId="F076B8BA6E084CD7A54888AC2F4B0858">
    <w:name w:val="F076B8BA6E084CD7A54888AC2F4B0858"/>
    <w:rsid w:val="00930D1B"/>
  </w:style>
  <w:style w:type="paragraph" w:customStyle="1" w:styleId="4F84F94EEBB54294A2602D250CA36B50">
    <w:name w:val="4F84F94EEBB54294A2602D250CA36B50"/>
    <w:rsid w:val="00930D1B"/>
  </w:style>
  <w:style w:type="paragraph" w:customStyle="1" w:styleId="D1EBD74F2B3C41B8BC9FE8C5CE9F75CE">
    <w:name w:val="D1EBD74F2B3C41B8BC9FE8C5CE9F75CE"/>
    <w:rsid w:val="00930D1B"/>
  </w:style>
  <w:style w:type="paragraph" w:customStyle="1" w:styleId="4B7EDBC6F8AD4DCEB21D3F38AF50298C">
    <w:name w:val="4B7EDBC6F8AD4DCEB21D3F38AF50298C"/>
    <w:rsid w:val="00930D1B"/>
  </w:style>
  <w:style w:type="paragraph" w:customStyle="1" w:styleId="DA82E2720CCC488C9F9EB29F9DFDBFDF">
    <w:name w:val="DA82E2720CCC488C9F9EB29F9DFDBFDF"/>
    <w:rsid w:val="00930D1B"/>
  </w:style>
  <w:style w:type="paragraph" w:customStyle="1" w:styleId="DF30621BC7484EE4A126ECD14AC96B8F">
    <w:name w:val="DF30621BC7484EE4A126ECD14AC96B8F"/>
    <w:rsid w:val="00930D1B"/>
  </w:style>
  <w:style w:type="paragraph" w:customStyle="1" w:styleId="02E36A8EA5A54CBA9DE93DBCBD73D31E">
    <w:name w:val="02E36A8EA5A54CBA9DE93DBCBD73D31E"/>
    <w:rsid w:val="00930D1B"/>
  </w:style>
  <w:style w:type="paragraph" w:customStyle="1" w:styleId="F0CD326DDA904B4BB620E1BE5E144CC1">
    <w:name w:val="F0CD326DDA904B4BB620E1BE5E144CC1"/>
    <w:rsid w:val="00930D1B"/>
  </w:style>
  <w:style w:type="paragraph" w:customStyle="1" w:styleId="6D8192345BEF404E8296FD7F834044B8">
    <w:name w:val="6D8192345BEF404E8296FD7F834044B8"/>
    <w:rsid w:val="00930D1B"/>
  </w:style>
  <w:style w:type="paragraph" w:customStyle="1" w:styleId="86153A66916D447C9A8F0D356DCEAFF7">
    <w:name w:val="86153A66916D447C9A8F0D356DCEAFF7"/>
    <w:rsid w:val="00930D1B"/>
  </w:style>
  <w:style w:type="paragraph" w:customStyle="1" w:styleId="60CD61511F19461A949AA81ED660AE90">
    <w:name w:val="60CD61511F19461A949AA81ED660AE90"/>
    <w:rsid w:val="00530714"/>
  </w:style>
  <w:style w:type="paragraph" w:customStyle="1" w:styleId="91B5153F6A884A1B98A63943CF91B2B4">
    <w:name w:val="91B5153F6A884A1B98A63943CF91B2B4"/>
    <w:rsid w:val="00530714"/>
  </w:style>
  <w:style w:type="paragraph" w:customStyle="1" w:styleId="847FF13A8282460B83519EEE4C8A6D0F">
    <w:name w:val="847FF13A8282460B83519EEE4C8A6D0F"/>
    <w:rsid w:val="00530714"/>
  </w:style>
  <w:style w:type="paragraph" w:customStyle="1" w:styleId="8969F1A0D418401F82E43FF5A6E57B90">
    <w:name w:val="8969F1A0D418401F82E43FF5A6E57B90"/>
    <w:rsid w:val="009D09B5"/>
  </w:style>
  <w:style w:type="paragraph" w:customStyle="1" w:styleId="53374CEA0BA74CC3BFE7A9DF33B2918C">
    <w:name w:val="53374CEA0BA74CC3BFE7A9DF33B2918C"/>
    <w:rsid w:val="009D09B5"/>
  </w:style>
  <w:style w:type="paragraph" w:customStyle="1" w:styleId="20E4C88B4FE14FBF8B9190EF67AABC8D">
    <w:name w:val="20E4C88B4FE14FBF8B9190EF67AABC8D"/>
    <w:rsid w:val="009D09B5"/>
  </w:style>
  <w:style w:type="paragraph" w:customStyle="1" w:styleId="238D0B74BA104311B87CAD904A9C56AE">
    <w:name w:val="238D0B74BA104311B87CAD904A9C56AE"/>
    <w:rsid w:val="009D09B5"/>
  </w:style>
  <w:style w:type="paragraph" w:customStyle="1" w:styleId="5103B117F2A84D629A5BEE79363E2BD7">
    <w:name w:val="5103B117F2A84D629A5BEE79363E2BD7"/>
    <w:rsid w:val="009D09B5"/>
  </w:style>
  <w:style w:type="paragraph" w:customStyle="1" w:styleId="021E6D6E54A247F6BC06714B943E57E4">
    <w:name w:val="021E6D6E54A247F6BC06714B943E57E4"/>
    <w:rsid w:val="009D09B5"/>
  </w:style>
  <w:style w:type="paragraph" w:customStyle="1" w:styleId="25A00D9DA7314816845451BF6966B3D5">
    <w:name w:val="25A00D9DA7314816845451BF6966B3D5"/>
    <w:rsid w:val="009D09B5"/>
  </w:style>
  <w:style w:type="paragraph" w:customStyle="1" w:styleId="2D8E664AA85F4BC3B0AACA7195E3ECBF">
    <w:name w:val="2D8E664AA85F4BC3B0AACA7195E3ECBF"/>
    <w:rsid w:val="009D09B5"/>
  </w:style>
  <w:style w:type="paragraph" w:customStyle="1" w:styleId="CAE6ADAF7AC14A479AEED9F76783FD86">
    <w:name w:val="CAE6ADAF7AC14A479AEED9F76783FD86"/>
    <w:rsid w:val="006827E4"/>
  </w:style>
  <w:style w:type="paragraph" w:customStyle="1" w:styleId="D4DE1558E7C1409BB247FE3603779194">
    <w:name w:val="D4DE1558E7C1409BB247FE3603779194"/>
    <w:rsid w:val="006827E4"/>
  </w:style>
  <w:style w:type="paragraph" w:customStyle="1" w:styleId="A1566B69A90B4D3180DD51DE77B17A33">
    <w:name w:val="A1566B69A90B4D3180DD51DE77B17A33"/>
    <w:rsid w:val="006827E4"/>
  </w:style>
  <w:style w:type="paragraph" w:customStyle="1" w:styleId="CE4E4D2A287840AEA1BEB68F7C1E141E">
    <w:name w:val="CE4E4D2A287840AEA1BEB68F7C1E141E"/>
    <w:rsid w:val="00834271"/>
  </w:style>
  <w:style w:type="paragraph" w:customStyle="1" w:styleId="C526CC18A7BD4BEF949F7EBCCBA9CEAE">
    <w:name w:val="C526CC18A7BD4BEF949F7EBCCBA9CEAE"/>
    <w:rsid w:val="00834271"/>
  </w:style>
  <w:style w:type="paragraph" w:customStyle="1" w:styleId="9CEAC789599B40B597E21E5490B847B3">
    <w:name w:val="9CEAC789599B40B597E21E5490B847B3"/>
    <w:rsid w:val="00834271"/>
  </w:style>
  <w:style w:type="paragraph" w:customStyle="1" w:styleId="AAFE8C79559F4F16AF4BA948818B7CFC">
    <w:name w:val="AAFE8C79559F4F16AF4BA948818B7CFC"/>
    <w:rsid w:val="00834271"/>
  </w:style>
  <w:style w:type="paragraph" w:customStyle="1" w:styleId="88B779441FCC497AB435FE4F3BA9E7B3">
    <w:name w:val="88B779441FCC497AB435FE4F3BA9E7B3"/>
    <w:rsid w:val="00834271"/>
  </w:style>
  <w:style w:type="paragraph" w:customStyle="1" w:styleId="125585F4350849C3A7127E7EF8F27384">
    <w:name w:val="125585F4350849C3A7127E7EF8F27384"/>
    <w:rsid w:val="00834271"/>
  </w:style>
  <w:style w:type="paragraph" w:customStyle="1" w:styleId="ACB161066AC64E208DA357E6AA4D7B07">
    <w:name w:val="ACB161066AC64E208DA357E6AA4D7B07"/>
    <w:rsid w:val="00834271"/>
  </w:style>
  <w:style w:type="paragraph" w:customStyle="1" w:styleId="E723691FC9FA4B62B19610300FD028E5">
    <w:name w:val="E723691FC9FA4B62B19610300FD028E5"/>
    <w:rsid w:val="00834271"/>
  </w:style>
  <w:style w:type="paragraph" w:customStyle="1" w:styleId="85D3E3B8D98F4CCD93096F6685D3020A">
    <w:name w:val="85D3E3B8D98F4CCD93096F6685D3020A"/>
    <w:rsid w:val="00834271"/>
  </w:style>
  <w:style w:type="paragraph" w:customStyle="1" w:styleId="ADB435F9928944589DFD5A404EC625FC">
    <w:name w:val="ADB435F9928944589DFD5A404EC625FC"/>
    <w:rsid w:val="00834271"/>
  </w:style>
  <w:style w:type="paragraph" w:customStyle="1" w:styleId="8FC349FFC2AA4E0F9E569776E0B27E57">
    <w:name w:val="8FC349FFC2AA4E0F9E569776E0B27E57"/>
    <w:rsid w:val="00834271"/>
  </w:style>
  <w:style w:type="paragraph" w:customStyle="1" w:styleId="3F34CC0C6C294806859F044C4EBF3779">
    <w:name w:val="3F34CC0C6C294806859F044C4EBF3779"/>
    <w:rsid w:val="00834271"/>
  </w:style>
  <w:style w:type="paragraph" w:customStyle="1" w:styleId="F887C3E44DB249E1A5B29EF4F403E50D">
    <w:name w:val="F887C3E44DB249E1A5B29EF4F403E50D"/>
    <w:rsid w:val="00834271"/>
  </w:style>
  <w:style w:type="paragraph" w:customStyle="1" w:styleId="2548B4D426934FCF93C9AE5F72FBB8A9">
    <w:name w:val="2548B4D426934FCF93C9AE5F72FBB8A9"/>
    <w:rsid w:val="00834271"/>
  </w:style>
  <w:style w:type="paragraph" w:customStyle="1" w:styleId="7B528640FA4048B1A51022F5C6DD6F67">
    <w:name w:val="7B528640FA4048B1A51022F5C6DD6F67"/>
    <w:rsid w:val="00834271"/>
  </w:style>
  <w:style w:type="paragraph" w:customStyle="1" w:styleId="9238390F96C545B08E6F7F00D58E9F08">
    <w:name w:val="9238390F96C545B08E6F7F00D58E9F08"/>
    <w:rsid w:val="00834271"/>
  </w:style>
  <w:style w:type="paragraph" w:customStyle="1" w:styleId="BE865356274D479EA97FB2D050164FB8">
    <w:name w:val="BE865356274D479EA97FB2D050164FB8"/>
    <w:rsid w:val="00D6454A"/>
  </w:style>
  <w:style w:type="paragraph" w:customStyle="1" w:styleId="407261D912134B5181D8618CC5E81B92">
    <w:name w:val="407261D912134B5181D8618CC5E81B92"/>
    <w:rsid w:val="00D6454A"/>
  </w:style>
  <w:style w:type="paragraph" w:customStyle="1" w:styleId="A1DEF76CDEB043E5BF103DDBDA020AD4">
    <w:name w:val="A1DEF76CDEB043E5BF103DDBDA020AD4"/>
    <w:rsid w:val="00D6454A"/>
  </w:style>
  <w:style w:type="paragraph" w:customStyle="1" w:styleId="CBF735E3A2914C1D9E220B627BE21558">
    <w:name w:val="CBF735E3A2914C1D9E220B627BE21558"/>
    <w:rsid w:val="00D6454A"/>
  </w:style>
  <w:style w:type="paragraph" w:customStyle="1" w:styleId="ABB4C6CAA80841D0BE2D625CE12803FF">
    <w:name w:val="ABB4C6CAA80841D0BE2D625CE12803FF"/>
    <w:rsid w:val="00D6454A"/>
  </w:style>
  <w:style w:type="paragraph" w:customStyle="1" w:styleId="2576E52A7F394E6DB91AFB4AC50F804E">
    <w:name w:val="2576E52A7F394E6DB91AFB4AC50F804E"/>
    <w:rsid w:val="00D6454A"/>
  </w:style>
  <w:style w:type="paragraph" w:customStyle="1" w:styleId="9B6ED21E2073426D81B7D10E0AADCD9F">
    <w:name w:val="9B6ED21E2073426D81B7D10E0AADCD9F"/>
    <w:rsid w:val="00D6454A"/>
  </w:style>
  <w:style w:type="paragraph" w:customStyle="1" w:styleId="4F6C33B8C9A148EE90620E512F0D99DC">
    <w:name w:val="4F6C33B8C9A148EE90620E512F0D99DC"/>
    <w:rsid w:val="00D6454A"/>
  </w:style>
  <w:style w:type="paragraph" w:customStyle="1" w:styleId="76CC5C0D45E444B2A8BB7F0418577176">
    <w:name w:val="76CC5C0D45E444B2A8BB7F0418577176"/>
    <w:rsid w:val="00D6454A"/>
  </w:style>
  <w:style w:type="paragraph" w:customStyle="1" w:styleId="5019B8B73E0B4AAB88E26E7371B22C88">
    <w:name w:val="5019B8B73E0B4AAB88E26E7371B22C88"/>
    <w:rsid w:val="00D6454A"/>
  </w:style>
  <w:style w:type="paragraph" w:customStyle="1" w:styleId="A5ADFB86FA28406C95F0BAC11BA22CFD">
    <w:name w:val="A5ADFB86FA28406C95F0BAC11BA22CFD"/>
    <w:rsid w:val="00D6454A"/>
  </w:style>
  <w:style w:type="paragraph" w:customStyle="1" w:styleId="F96CD6E17C134B85BA25A98029576C74">
    <w:name w:val="F96CD6E17C134B85BA25A98029576C74"/>
    <w:rsid w:val="00B87F00"/>
  </w:style>
  <w:style w:type="paragraph" w:customStyle="1" w:styleId="42B0B24DDF0F428BB64BA5BC37D293A1">
    <w:name w:val="42B0B24DDF0F428BB64BA5BC37D293A1"/>
    <w:rsid w:val="00B87F00"/>
  </w:style>
  <w:style w:type="paragraph" w:customStyle="1" w:styleId="558EFE05AA5F43199DB410E69F3C273C">
    <w:name w:val="558EFE05AA5F43199DB410E69F3C273C"/>
    <w:rsid w:val="00B87F00"/>
  </w:style>
  <w:style w:type="paragraph" w:customStyle="1" w:styleId="5BCC8A88092648498C00311968F3A6A8">
    <w:name w:val="5BCC8A88092648498C00311968F3A6A8"/>
    <w:rsid w:val="00B87F00"/>
  </w:style>
  <w:style w:type="paragraph" w:customStyle="1" w:styleId="7D956AC009234BE99D474D9542676171">
    <w:name w:val="7D956AC009234BE99D474D9542676171"/>
    <w:rsid w:val="00B87F00"/>
  </w:style>
  <w:style w:type="paragraph" w:customStyle="1" w:styleId="0E4A14C1867E499C8E4F45EC1FB8977F">
    <w:name w:val="0E4A14C1867E499C8E4F45EC1FB8977F"/>
    <w:rsid w:val="00B87F00"/>
  </w:style>
  <w:style w:type="paragraph" w:customStyle="1" w:styleId="DA411DF76B7E4D06AAC096E7CC106AA1">
    <w:name w:val="DA411DF76B7E4D06AAC096E7CC106AA1"/>
    <w:rsid w:val="00B87F00"/>
  </w:style>
  <w:style w:type="paragraph" w:customStyle="1" w:styleId="EE343D68F73F4A829F59C9FACAB443B7">
    <w:name w:val="EE343D68F73F4A829F59C9FACAB443B7"/>
    <w:rsid w:val="00B87F00"/>
  </w:style>
  <w:style w:type="paragraph" w:customStyle="1" w:styleId="51B7DDF66CFF484EBDEE6F36B253E177">
    <w:name w:val="51B7DDF66CFF484EBDEE6F36B253E177"/>
    <w:rsid w:val="00B87F00"/>
  </w:style>
  <w:style w:type="paragraph" w:customStyle="1" w:styleId="226B82A9351C435B8FB47B7FA6B3782C">
    <w:name w:val="226B82A9351C435B8FB47B7FA6B3782C"/>
    <w:rsid w:val="00B87F00"/>
  </w:style>
  <w:style w:type="paragraph" w:customStyle="1" w:styleId="AB2504619E67442DBB3C71D168C0EEDB">
    <w:name w:val="AB2504619E67442DBB3C71D168C0EEDB"/>
    <w:rsid w:val="00B87F00"/>
  </w:style>
  <w:style w:type="paragraph" w:customStyle="1" w:styleId="73E64251457343B691FF3EBBD3402BD2">
    <w:name w:val="73E64251457343B691FF3EBBD3402BD2"/>
    <w:rsid w:val="00B87F00"/>
  </w:style>
  <w:style w:type="paragraph" w:customStyle="1" w:styleId="CFBC31A6D78640D5BB31D7F44457356D">
    <w:name w:val="CFBC31A6D78640D5BB31D7F44457356D"/>
    <w:rsid w:val="00B87F00"/>
  </w:style>
  <w:style w:type="paragraph" w:customStyle="1" w:styleId="00D09FDDD4334763953C4FBEB5E77C73">
    <w:name w:val="00D09FDDD4334763953C4FBEB5E77C73"/>
    <w:rsid w:val="00B87F00"/>
  </w:style>
  <w:style w:type="paragraph" w:customStyle="1" w:styleId="5B97CF8A7D9A499F9294BAE6C821D130">
    <w:name w:val="5B97CF8A7D9A499F9294BAE6C821D130"/>
    <w:rsid w:val="00B87F00"/>
  </w:style>
  <w:style w:type="paragraph" w:customStyle="1" w:styleId="08739883963C4C568805FE98B0384EDB">
    <w:name w:val="08739883963C4C568805FE98B0384EDB"/>
    <w:rsid w:val="00B87F00"/>
  </w:style>
  <w:style w:type="paragraph" w:customStyle="1" w:styleId="2505C077EB2040C0833ACCFADCDCB525">
    <w:name w:val="2505C077EB2040C0833ACCFADCDCB525"/>
    <w:rsid w:val="00B87F00"/>
  </w:style>
  <w:style w:type="paragraph" w:customStyle="1" w:styleId="4CB1723CC6894534A44E4CAA641EC2CB">
    <w:name w:val="4CB1723CC6894534A44E4CAA641EC2CB"/>
    <w:rsid w:val="00B87F00"/>
  </w:style>
  <w:style w:type="paragraph" w:customStyle="1" w:styleId="4D073283C1774827944222AE319AAFAE">
    <w:name w:val="4D073283C1774827944222AE319AAFAE"/>
    <w:rsid w:val="00B87F00"/>
  </w:style>
  <w:style w:type="paragraph" w:customStyle="1" w:styleId="B4B01E7190A9471682A7240B2D2CCB65">
    <w:name w:val="B4B01E7190A9471682A7240B2D2CCB65"/>
    <w:rsid w:val="00B87F00"/>
  </w:style>
  <w:style w:type="paragraph" w:customStyle="1" w:styleId="761AF56DB8F447DE9FD4E9936E34FF26">
    <w:name w:val="761AF56DB8F447DE9FD4E9936E34FF26"/>
    <w:rsid w:val="00B87F00"/>
  </w:style>
  <w:style w:type="paragraph" w:customStyle="1" w:styleId="1746D95D549B4C218870036874B7BFED">
    <w:name w:val="1746D95D549B4C218870036874B7BFED"/>
    <w:rsid w:val="00B87F00"/>
  </w:style>
  <w:style w:type="paragraph" w:customStyle="1" w:styleId="F8573E2D8A254965A44F2E80304EF7EB">
    <w:name w:val="F8573E2D8A254965A44F2E80304EF7EB"/>
    <w:rsid w:val="00B87F00"/>
  </w:style>
  <w:style w:type="paragraph" w:customStyle="1" w:styleId="50A605B1DD4C4232A529DB8049B75D64">
    <w:name w:val="50A605B1DD4C4232A529DB8049B75D64"/>
    <w:rsid w:val="00B87F00"/>
  </w:style>
  <w:style w:type="paragraph" w:customStyle="1" w:styleId="D4207228C5454916A7C607866F9A03F8">
    <w:name w:val="D4207228C5454916A7C607866F9A03F8"/>
    <w:rsid w:val="00B87F00"/>
  </w:style>
  <w:style w:type="paragraph" w:customStyle="1" w:styleId="D3F68D917BA8408DA9DA7CC3AA2E4107">
    <w:name w:val="D3F68D917BA8408DA9DA7CC3AA2E4107"/>
    <w:rsid w:val="00B87F00"/>
  </w:style>
  <w:style w:type="paragraph" w:customStyle="1" w:styleId="F775F5A11495427EBAD308673DBE3CCE">
    <w:name w:val="F775F5A11495427EBAD308673DBE3CCE"/>
    <w:rsid w:val="00B87F00"/>
  </w:style>
  <w:style w:type="paragraph" w:customStyle="1" w:styleId="85CEB316DD8D4D59BC8D7DE9073B0CF1">
    <w:name w:val="85CEB316DD8D4D59BC8D7DE9073B0CF1"/>
    <w:rsid w:val="00B87F00"/>
  </w:style>
  <w:style w:type="paragraph" w:customStyle="1" w:styleId="5BF5F4228AB440D9A3CFD5EC4FC34CC4">
    <w:name w:val="5BF5F4228AB440D9A3CFD5EC4FC34CC4"/>
    <w:rsid w:val="00B87F00"/>
  </w:style>
  <w:style w:type="paragraph" w:customStyle="1" w:styleId="822FE585A5D74255AD025D434C41C978">
    <w:name w:val="822FE585A5D74255AD025D434C41C978"/>
    <w:rsid w:val="00B87F00"/>
  </w:style>
  <w:style w:type="paragraph" w:customStyle="1" w:styleId="5E99207A4AC14F7A89D904BF195A6552">
    <w:name w:val="5E99207A4AC14F7A89D904BF195A6552"/>
    <w:rsid w:val="00B87F00"/>
  </w:style>
  <w:style w:type="paragraph" w:customStyle="1" w:styleId="B219B1775F1A4655A7A462DD3C0E2483">
    <w:name w:val="B219B1775F1A4655A7A462DD3C0E2483"/>
    <w:rsid w:val="00B87F00"/>
  </w:style>
  <w:style w:type="paragraph" w:customStyle="1" w:styleId="D983F245078F4EB6BCF44B1D60E460F3">
    <w:name w:val="D983F245078F4EB6BCF44B1D60E460F3"/>
    <w:rsid w:val="00B87F00"/>
  </w:style>
  <w:style w:type="paragraph" w:customStyle="1" w:styleId="85A4E65A20B74AE98588ED17424D33BB">
    <w:name w:val="85A4E65A20B74AE98588ED17424D33BB"/>
    <w:rsid w:val="003F7111"/>
  </w:style>
  <w:style w:type="paragraph" w:customStyle="1" w:styleId="4B39414193AB462F9C241E166311DC4E">
    <w:name w:val="4B39414193AB462F9C241E166311DC4E"/>
    <w:rsid w:val="003F7111"/>
  </w:style>
  <w:style w:type="paragraph" w:customStyle="1" w:styleId="E374E5EB54E246FE86CBDDA8DCBF5ECD">
    <w:name w:val="E374E5EB54E246FE86CBDDA8DCBF5ECD"/>
    <w:rsid w:val="003F7111"/>
  </w:style>
  <w:style w:type="paragraph" w:customStyle="1" w:styleId="0D2D40387A634C839939E89DADF5F25C">
    <w:name w:val="0D2D40387A634C839939E89DADF5F25C"/>
    <w:rsid w:val="003F7111"/>
  </w:style>
  <w:style w:type="paragraph" w:customStyle="1" w:styleId="7753CDAB6F3842A1B493B89A761CA435">
    <w:name w:val="7753CDAB6F3842A1B493B89A761CA435"/>
    <w:rsid w:val="003F7111"/>
  </w:style>
  <w:style w:type="paragraph" w:customStyle="1" w:styleId="0B272485A15A42C4983D4DC25098E225">
    <w:name w:val="0B272485A15A42C4983D4DC25098E225"/>
    <w:rsid w:val="003F7111"/>
  </w:style>
  <w:style w:type="paragraph" w:customStyle="1" w:styleId="CC6CC8B0C230476F868F1A68E04B3451">
    <w:name w:val="CC6CC8B0C230476F868F1A68E04B3451"/>
    <w:rsid w:val="003F7111"/>
  </w:style>
  <w:style w:type="paragraph" w:customStyle="1" w:styleId="0FCA9ABA2F8847EB9472DF13735D3B10">
    <w:name w:val="0FCA9ABA2F8847EB9472DF13735D3B10"/>
    <w:rsid w:val="003F7111"/>
  </w:style>
  <w:style w:type="paragraph" w:customStyle="1" w:styleId="1018C3284316473085605BFE065511BE">
    <w:name w:val="1018C3284316473085605BFE065511BE"/>
    <w:rsid w:val="003F7111"/>
  </w:style>
  <w:style w:type="paragraph" w:customStyle="1" w:styleId="FDA57B0C88264212AA235FCA6B0780FE">
    <w:name w:val="FDA57B0C88264212AA235FCA6B0780FE"/>
    <w:rsid w:val="003F7111"/>
  </w:style>
  <w:style w:type="paragraph" w:customStyle="1" w:styleId="80C513A31D1C4FFDB74802101A8A7DA2">
    <w:name w:val="80C513A31D1C4FFDB74802101A8A7DA2"/>
    <w:rsid w:val="003F7111"/>
  </w:style>
  <w:style w:type="paragraph" w:customStyle="1" w:styleId="3099FB3FD4D84E5EBA6ACDBC8B683CFF">
    <w:name w:val="3099FB3FD4D84E5EBA6ACDBC8B683CFF"/>
    <w:rsid w:val="003F7111"/>
  </w:style>
  <w:style w:type="paragraph" w:customStyle="1" w:styleId="C8398A6681294BEAB9873EB7E34D334B">
    <w:name w:val="C8398A6681294BEAB9873EB7E34D334B"/>
    <w:rsid w:val="003F7111"/>
  </w:style>
  <w:style w:type="paragraph" w:customStyle="1" w:styleId="CC1DA18D52B24CB8BE893C3A2DB39D25">
    <w:name w:val="CC1DA18D52B24CB8BE893C3A2DB39D25"/>
    <w:rsid w:val="003F7111"/>
  </w:style>
  <w:style w:type="paragraph" w:customStyle="1" w:styleId="5574B0560EBA454CBF96BCC6C4081ABC">
    <w:name w:val="5574B0560EBA454CBF96BCC6C4081ABC"/>
    <w:rsid w:val="003F7111"/>
  </w:style>
  <w:style w:type="paragraph" w:customStyle="1" w:styleId="F16EC0E496394625860040518F7F7F5A">
    <w:name w:val="F16EC0E496394625860040518F7F7F5A"/>
    <w:rsid w:val="003F7111"/>
  </w:style>
  <w:style w:type="paragraph" w:customStyle="1" w:styleId="13F3550640A543B996B93C29FAACFAAF">
    <w:name w:val="13F3550640A543B996B93C29FAACFAAF"/>
    <w:rsid w:val="003F7111"/>
  </w:style>
  <w:style w:type="paragraph" w:customStyle="1" w:styleId="FE427971C6EA432A9D82100AFED073E6">
    <w:name w:val="FE427971C6EA432A9D82100AFED073E6"/>
    <w:rsid w:val="003F7111"/>
  </w:style>
  <w:style w:type="paragraph" w:customStyle="1" w:styleId="A743C87405DF4C59B7769B90C5B85CD6">
    <w:name w:val="A743C87405DF4C59B7769B90C5B85CD6"/>
    <w:rsid w:val="003F7111"/>
  </w:style>
  <w:style w:type="paragraph" w:customStyle="1" w:styleId="F3476138413B46DCBAEC61ABE55E5BED">
    <w:name w:val="F3476138413B46DCBAEC61ABE55E5BED"/>
    <w:rsid w:val="003F7111"/>
  </w:style>
  <w:style w:type="paragraph" w:customStyle="1" w:styleId="4ED575B048BD48C2A73D5D9CE918E00E">
    <w:name w:val="4ED575B048BD48C2A73D5D9CE918E00E"/>
    <w:rsid w:val="003F7111"/>
  </w:style>
  <w:style w:type="paragraph" w:customStyle="1" w:styleId="71F706BD3B204101B9762E8B00875961">
    <w:name w:val="71F706BD3B204101B9762E8B00875961"/>
    <w:rsid w:val="003F7111"/>
  </w:style>
  <w:style w:type="paragraph" w:customStyle="1" w:styleId="3F63DF128F5F4CCC898560D6B09A91ED">
    <w:name w:val="3F63DF128F5F4CCC898560D6B09A91ED"/>
    <w:rsid w:val="003F7111"/>
  </w:style>
  <w:style w:type="paragraph" w:customStyle="1" w:styleId="DE1856BB80254081ADF6CECCF14A121F">
    <w:name w:val="DE1856BB80254081ADF6CECCF14A121F"/>
    <w:rsid w:val="003F7111"/>
  </w:style>
  <w:style w:type="paragraph" w:customStyle="1" w:styleId="C198717A57E1456AAE8C17F0998F5492">
    <w:name w:val="C198717A57E1456AAE8C17F0998F5492"/>
    <w:rsid w:val="003F7111"/>
  </w:style>
  <w:style w:type="paragraph" w:customStyle="1" w:styleId="1B1C636DA514440E8A4835F5DAB2A711">
    <w:name w:val="1B1C636DA514440E8A4835F5DAB2A711"/>
    <w:rsid w:val="003F7111"/>
  </w:style>
  <w:style w:type="paragraph" w:customStyle="1" w:styleId="27669BF2ECAE4755AFF8DF00BA6F4D7F">
    <w:name w:val="27669BF2ECAE4755AFF8DF00BA6F4D7F"/>
    <w:rsid w:val="003F7111"/>
  </w:style>
  <w:style w:type="paragraph" w:customStyle="1" w:styleId="E89B625A904F475AB32B231DFEC2B904">
    <w:name w:val="E89B625A904F475AB32B231DFEC2B904"/>
    <w:rsid w:val="003F7111"/>
  </w:style>
  <w:style w:type="paragraph" w:customStyle="1" w:styleId="71CAC004D53F42AD86283ED6D5F52181">
    <w:name w:val="71CAC004D53F42AD86283ED6D5F52181"/>
    <w:rsid w:val="003F7111"/>
  </w:style>
  <w:style w:type="paragraph" w:customStyle="1" w:styleId="FE4C812B2C794A1B878C54D92193F7A6">
    <w:name w:val="FE4C812B2C794A1B878C54D92193F7A6"/>
    <w:rsid w:val="003F7111"/>
  </w:style>
  <w:style w:type="paragraph" w:customStyle="1" w:styleId="09D859622CD5467DA8B2DA6110CE4583">
    <w:name w:val="09D859622CD5467DA8B2DA6110CE4583"/>
    <w:rsid w:val="003F7111"/>
  </w:style>
  <w:style w:type="paragraph" w:customStyle="1" w:styleId="139380CB28614AF18F293B14E99EC9AD">
    <w:name w:val="139380CB28614AF18F293B14E99EC9AD"/>
    <w:rsid w:val="003F7111"/>
  </w:style>
  <w:style w:type="paragraph" w:customStyle="1" w:styleId="870F0EBE7CA24DE5A23C698C97146E42">
    <w:name w:val="870F0EBE7CA24DE5A23C698C97146E42"/>
    <w:rsid w:val="003F7111"/>
  </w:style>
  <w:style w:type="paragraph" w:customStyle="1" w:styleId="5BB9944E7595436098403C64F0DAB5ED">
    <w:name w:val="5BB9944E7595436098403C64F0DAB5ED"/>
    <w:rsid w:val="003F7111"/>
  </w:style>
  <w:style w:type="paragraph" w:customStyle="1" w:styleId="9D898484A9F84785A18A234C22B5CF83">
    <w:name w:val="9D898484A9F84785A18A234C22B5CF83"/>
    <w:rsid w:val="003F7111"/>
  </w:style>
  <w:style w:type="paragraph" w:customStyle="1" w:styleId="E61CBA22572548A381AFEF2B6106478D">
    <w:name w:val="E61CBA22572548A381AFEF2B6106478D"/>
    <w:rsid w:val="003F7111"/>
  </w:style>
  <w:style w:type="paragraph" w:customStyle="1" w:styleId="160137DBC2604A8690849DEA25062FF6">
    <w:name w:val="160137DBC2604A8690849DEA25062FF6"/>
    <w:rsid w:val="003F7111"/>
  </w:style>
  <w:style w:type="paragraph" w:customStyle="1" w:styleId="3C737C500ECF40908939272310CC61B6">
    <w:name w:val="3C737C500ECF40908939272310CC61B6"/>
    <w:rsid w:val="003F7111"/>
  </w:style>
  <w:style w:type="paragraph" w:customStyle="1" w:styleId="B80CE7A6FC39487784F5D74BF71A19A4">
    <w:name w:val="B80CE7A6FC39487784F5D74BF71A19A4"/>
    <w:rsid w:val="003F7111"/>
  </w:style>
  <w:style w:type="paragraph" w:customStyle="1" w:styleId="95A9FBF32F334D84A05DE00EB6D531AB">
    <w:name w:val="95A9FBF32F334D84A05DE00EB6D531AB"/>
    <w:rsid w:val="003F7111"/>
  </w:style>
  <w:style w:type="paragraph" w:customStyle="1" w:styleId="CA19C0786B064B7984D9C34782C148A4">
    <w:name w:val="CA19C0786B064B7984D9C34782C148A4"/>
    <w:rsid w:val="008267E4"/>
  </w:style>
  <w:style w:type="paragraph" w:customStyle="1" w:styleId="84DFB600D58E4301B7068FFDF3EF2D64">
    <w:name w:val="84DFB600D58E4301B7068FFDF3EF2D64"/>
    <w:rsid w:val="008267E4"/>
  </w:style>
  <w:style w:type="paragraph" w:customStyle="1" w:styleId="5197315F2EF442908909D755A24CF760">
    <w:name w:val="5197315F2EF442908909D755A24CF760"/>
    <w:rsid w:val="008267E4"/>
  </w:style>
  <w:style w:type="paragraph" w:customStyle="1" w:styleId="6F943F77F1AA44D3841A2D0DDB0C158C">
    <w:name w:val="6F943F77F1AA44D3841A2D0DDB0C158C"/>
    <w:rsid w:val="008267E4"/>
  </w:style>
  <w:style w:type="paragraph" w:customStyle="1" w:styleId="6505EC3DA12A43DA8D0DF2678C36FDE5">
    <w:name w:val="6505EC3DA12A43DA8D0DF2678C36FDE5"/>
    <w:rsid w:val="008267E4"/>
  </w:style>
  <w:style w:type="paragraph" w:customStyle="1" w:styleId="A2DFAF05B5AE4E908EA3D78798679E80">
    <w:name w:val="A2DFAF05B5AE4E908EA3D78798679E80"/>
    <w:rsid w:val="008267E4"/>
  </w:style>
  <w:style w:type="paragraph" w:customStyle="1" w:styleId="297A2152C2974A3D95B8DF3C318BFBA0">
    <w:name w:val="297A2152C2974A3D95B8DF3C318BFBA0"/>
    <w:rsid w:val="008267E4"/>
  </w:style>
  <w:style w:type="paragraph" w:customStyle="1" w:styleId="0D587F28D8E74136A5A02014156153E5">
    <w:name w:val="0D587F28D8E74136A5A02014156153E5"/>
    <w:rsid w:val="008267E4"/>
  </w:style>
  <w:style w:type="paragraph" w:customStyle="1" w:styleId="7E227E7396C84932AF82EFA5271D5448">
    <w:name w:val="7E227E7396C84932AF82EFA5271D5448"/>
    <w:rsid w:val="008267E4"/>
  </w:style>
  <w:style w:type="paragraph" w:customStyle="1" w:styleId="BB12C1F05EAB4DA2A53BAEE5C28FA95D">
    <w:name w:val="BB12C1F05EAB4DA2A53BAEE5C28FA95D"/>
    <w:rsid w:val="008267E4"/>
  </w:style>
  <w:style w:type="paragraph" w:customStyle="1" w:styleId="4909465D798849438E4E701672FD8F06">
    <w:name w:val="4909465D798849438E4E701672FD8F06"/>
    <w:rsid w:val="008267E4"/>
  </w:style>
  <w:style w:type="paragraph" w:customStyle="1" w:styleId="13E0D2FC68E540B2A629FD1D4275B559">
    <w:name w:val="13E0D2FC68E540B2A629FD1D4275B559"/>
    <w:rsid w:val="008267E4"/>
  </w:style>
  <w:style w:type="paragraph" w:customStyle="1" w:styleId="37CACB6918B14FEBB1BCB9734B072784">
    <w:name w:val="37CACB6918B14FEBB1BCB9734B072784"/>
    <w:rsid w:val="008267E4"/>
  </w:style>
  <w:style w:type="paragraph" w:customStyle="1" w:styleId="4E0A76E6A92B4C82A9BC22D5CAC4D380">
    <w:name w:val="4E0A76E6A92B4C82A9BC22D5CAC4D380"/>
    <w:rsid w:val="008267E4"/>
  </w:style>
  <w:style w:type="paragraph" w:customStyle="1" w:styleId="6883C6F9D9B143BF82AC258BE099CA2A">
    <w:name w:val="6883C6F9D9B143BF82AC258BE099CA2A"/>
    <w:rsid w:val="008267E4"/>
  </w:style>
  <w:style w:type="paragraph" w:customStyle="1" w:styleId="3EA71CF7DD65492EB809D2A92CF0B9E8">
    <w:name w:val="3EA71CF7DD65492EB809D2A92CF0B9E8"/>
    <w:rsid w:val="008267E4"/>
  </w:style>
  <w:style w:type="paragraph" w:customStyle="1" w:styleId="1C35DF5BF3F7486DB49ECE48C0438A7F">
    <w:name w:val="1C35DF5BF3F7486DB49ECE48C0438A7F"/>
    <w:rsid w:val="008267E4"/>
  </w:style>
  <w:style w:type="paragraph" w:customStyle="1" w:styleId="552F2FB556C4428389A4FA5E353F099A">
    <w:name w:val="552F2FB556C4428389A4FA5E353F099A"/>
    <w:rsid w:val="008267E4"/>
  </w:style>
  <w:style w:type="paragraph" w:customStyle="1" w:styleId="B4B5BCF8EF494273B43674DEA7165E6C">
    <w:name w:val="B4B5BCF8EF494273B43674DEA7165E6C"/>
    <w:rsid w:val="008267E4"/>
  </w:style>
  <w:style w:type="paragraph" w:customStyle="1" w:styleId="C70485B4AC1F4E85816C1D62BFF7DF02">
    <w:name w:val="C70485B4AC1F4E85816C1D62BFF7DF02"/>
    <w:rsid w:val="008267E4"/>
  </w:style>
  <w:style w:type="paragraph" w:customStyle="1" w:styleId="437D6BF7623043CDAA905F83F55D4EC9">
    <w:name w:val="437D6BF7623043CDAA905F83F55D4EC9"/>
    <w:rsid w:val="008267E4"/>
  </w:style>
  <w:style w:type="paragraph" w:customStyle="1" w:styleId="E2E8474E310A4A73A887B18F772E2AC7">
    <w:name w:val="E2E8474E310A4A73A887B18F772E2AC7"/>
    <w:rsid w:val="008267E4"/>
  </w:style>
  <w:style w:type="paragraph" w:customStyle="1" w:styleId="9D2250DD3A3948B7B8DE63AF9041B4FF">
    <w:name w:val="9D2250DD3A3948B7B8DE63AF9041B4FF"/>
    <w:rsid w:val="008267E4"/>
  </w:style>
  <w:style w:type="paragraph" w:customStyle="1" w:styleId="AB01104A6FCD4B61B96BF45C9E2EA8B2">
    <w:name w:val="AB01104A6FCD4B61B96BF45C9E2EA8B2"/>
    <w:rsid w:val="008267E4"/>
  </w:style>
  <w:style w:type="paragraph" w:customStyle="1" w:styleId="9DB1D3DF54684998BF1A3C3616466D8A">
    <w:name w:val="9DB1D3DF54684998BF1A3C3616466D8A"/>
    <w:rsid w:val="008267E4"/>
  </w:style>
  <w:style w:type="paragraph" w:customStyle="1" w:styleId="E91AF6785A914F018AB9B92BD0A40501">
    <w:name w:val="E91AF6785A914F018AB9B92BD0A40501"/>
    <w:rsid w:val="008267E4"/>
  </w:style>
  <w:style w:type="paragraph" w:customStyle="1" w:styleId="ABAC4B2356AD4025A56A19A032E2130F">
    <w:name w:val="ABAC4B2356AD4025A56A19A032E2130F"/>
    <w:rsid w:val="008267E4"/>
  </w:style>
  <w:style w:type="paragraph" w:customStyle="1" w:styleId="38F6CD5C49A441B09BA20F7D24EA38EC">
    <w:name w:val="38F6CD5C49A441B09BA20F7D24EA38EC"/>
    <w:rsid w:val="008267E4"/>
  </w:style>
  <w:style w:type="paragraph" w:customStyle="1" w:styleId="7BCEDF60F94142C4918BC65E69C511DE">
    <w:name w:val="7BCEDF60F94142C4918BC65E69C511DE"/>
    <w:rsid w:val="008267E4"/>
  </w:style>
  <w:style w:type="paragraph" w:customStyle="1" w:styleId="798641EBA9C04CA3BD9550BF51B856C8">
    <w:name w:val="798641EBA9C04CA3BD9550BF51B856C8"/>
    <w:rsid w:val="008267E4"/>
  </w:style>
  <w:style w:type="paragraph" w:customStyle="1" w:styleId="B50EB0446972414FBA144429EDE6B5ED">
    <w:name w:val="B50EB0446972414FBA144429EDE6B5ED"/>
    <w:rsid w:val="008267E4"/>
  </w:style>
  <w:style w:type="paragraph" w:customStyle="1" w:styleId="CE2F33A829B94666B8CE52176D9A8DCA">
    <w:name w:val="CE2F33A829B94666B8CE52176D9A8DCA"/>
    <w:rsid w:val="008267E4"/>
  </w:style>
  <w:style w:type="paragraph" w:customStyle="1" w:styleId="CB46B654FA974C758826A3015147A2AC">
    <w:name w:val="CB46B654FA974C758826A3015147A2AC"/>
    <w:rsid w:val="008267E4"/>
  </w:style>
  <w:style w:type="paragraph" w:customStyle="1" w:styleId="96105D439A92451B8B01C537B148358A">
    <w:name w:val="96105D439A92451B8B01C537B148358A"/>
    <w:rsid w:val="008267E4"/>
  </w:style>
  <w:style w:type="paragraph" w:customStyle="1" w:styleId="DC7D209F0ED94BFEAE20B377793A5C50">
    <w:name w:val="DC7D209F0ED94BFEAE20B377793A5C50"/>
    <w:rsid w:val="008267E4"/>
  </w:style>
  <w:style w:type="paragraph" w:customStyle="1" w:styleId="11FCFB46621F4FCFBF484D458449C70B">
    <w:name w:val="11FCFB46621F4FCFBF484D458449C70B"/>
    <w:rsid w:val="008267E4"/>
  </w:style>
  <w:style w:type="paragraph" w:customStyle="1" w:styleId="B0448A834DA84A3BAEDF6134237F0B65">
    <w:name w:val="B0448A834DA84A3BAEDF6134237F0B65"/>
    <w:rsid w:val="008267E4"/>
  </w:style>
  <w:style w:type="paragraph" w:customStyle="1" w:styleId="C880F7BEE6954A1B9A9C6CDCE5910A3A">
    <w:name w:val="C880F7BEE6954A1B9A9C6CDCE5910A3A"/>
    <w:rsid w:val="008267E4"/>
  </w:style>
  <w:style w:type="paragraph" w:customStyle="1" w:styleId="11BB12DEA94240D7B92032477B6E50E3">
    <w:name w:val="11BB12DEA94240D7B92032477B6E50E3"/>
    <w:rsid w:val="008267E4"/>
  </w:style>
  <w:style w:type="paragraph" w:customStyle="1" w:styleId="D51DA07980DD499F9A125F1921520496">
    <w:name w:val="D51DA07980DD499F9A125F1921520496"/>
    <w:rsid w:val="008267E4"/>
  </w:style>
  <w:style w:type="paragraph" w:customStyle="1" w:styleId="C121C9961924406EBBDB013EA5FCEF31">
    <w:name w:val="C121C9961924406EBBDB013EA5FCEF31"/>
    <w:rsid w:val="008267E4"/>
  </w:style>
  <w:style w:type="paragraph" w:customStyle="1" w:styleId="B6BF4662AFFC4042891A26E1438D4855">
    <w:name w:val="B6BF4662AFFC4042891A26E1438D4855"/>
    <w:rsid w:val="008267E4"/>
  </w:style>
  <w:style w:type="paragraph" w:customStyle="1" w:styleId="473F410ED56B46B6AE7D3FAFCFBFD502">
    <w:name w:val="473F410ED56B46B6AE7D3FAFCFBFD502"/>
    <w:rsid w:val="008267E4"/>
  </w:style>
  <w:style w:type="paragraph" w:customStyle="1" w:styleId="BE036C18D8F54B28B9329DE29D9CD02D">
    <w:name w:val="BE036C18D8F54B28B9329DE29D9CD02D"/>
    <w:rsid w:val="008267E4"/>
  </w:style>
  <w:style w:type="paragraph" w:customStyle="1" w:styleId="05F970CF150C4C2FBCDB861785DDB1AF">
    <w:name w:val="05F970CF150C4C2FBCDB861785DDB1AF"/>
    <w:rsid w:val="008267E4"/>
  </w:style>
  <w:style w:type="paragraph" w:customStyle="1" w:styleId="1FBB8E373885467AABE909DB6BF36522">
    <w:name w:val="1FBB8E373885467AABE909DB6BF36522"/>
    <w:rsid w:val="008267E4"/>
  </w:style>
  <w:style w:type="paragraph" w:customStyle="1" w:styleId="D97E2F8600FD4E1AAF92573BFFBB7952">
    <w:name w:val="D97E2F8600FD4E1AAF92573BFFBB7952"/>
    <w:rsid w:val="008267E4"/>
  </w:style>
  <w:style w:type="paragraph" w:customStyle="1" w:styleId="6720762DD5204A46BF1241F0549A3097">
    <w:name w:val="6720762DD5204A46BF1241F0549A3097"/>
    <w:rsid w:val="008267E4"/>
  </w:style>
  <w:style w:type="paragraph" w:customStyle="1" w:styleId="92330E24D8DA408E8BCC49692E3F5979">
    <w:name w:val="92330E24D8DA408E8BCC49692E3F5979"/>
    <w:rsid w:val="008267E4"/>
  </w:style>
  <w:style w:type="paragraph" w:customStyle="1" w:styleId="73E4A78F2FB24B76B7BEB5A3060AB805">
    <w:name w:val="73E4A78F2FB24B76B7BEB5A3060AB805"/>
    <w:rsid w:val="008267E4"/>
  </w:style>
  <w:style w:type="paragraph" w:customStyle="1" w:styleId="87649226C7A943BD965DB589441F6CFB">
    <w:name w:val="87649226C7A943BD965DB589441F6CFB"/>
    <w:rsid w:val="008267E4"/>
  </w:style>
  <w:style w:type="paragraph" w:customStyle="1" w:styleId="FCB58E956BFC427E9E7745F411D78744">
    <w:name w:val="FCB58E956BFC427E9E7745F411D78744"/>
    <w:rsid w:val="008267E4"/>
  </w:style>
  <w:style w:type="paragraph" w:customStyle="1" w:styleId="4208AC45414749FC82B4147195844816">
    <w:name w:val="4208AC45414749FC82B4147195844816"/>
    <w:rsid w:val="008267E4"/>
  </w:style>
  <w:style w:type="paragraph" w:customStyle="1" w:styleId="8370E9CA4D16447B9DCE7893BB84D711">
    <w:name w:val="8370E9CA4D16447B9DCE7893BB84D711"/>
    <w:rsid w:val="008267E4"/>
  </w:style>
  <w:style w:type="paragraph" w:customStyle="1" w:styleId="0404024E0897451D808FD988D50BE524">
    <w:name w:val="0404024E0897451D808FD988D50BE524"/>
    <w:rsid w:val="008267E4"/>
  </w:style>
  <w:style w:type="paragraph" w:customStyle="1" w:styleId="B3C8073529AE4C748045CB1447363E4F">
    <w:name w:val="B3C8073529AE4C748045CB1447363E4F"/>
    <w:rsid w:val="008267E4"/>
  </w:style>
  <w:style w:type="paragraph" w:customStyle="1" w:styleId="3DA6C1134D694E3EA5308C46BA3284E2">
    <w:name w:val="3DA6C1134D694E3EA5308C46BA3284E2"/>
    <w:rsid w:val="008267E4"/>
  </w:style>
  <w:style w:type="paragraph" w:customStyle="1" w:styleId="E4B50AD2587B493D81DE43B6DEED3A49">
    <w:name w:val="E4B50AD2587B493D81DE43B6DEED3A49"/>
    <w:rsid w:val="008267E4"/>
  </w:style>
  <w:style w:type="paragraph" w:customStyle="1" w:styleId="CB86E4AF344A486B8EC338559CC64534">
    <w:name w:val="CB86E4AF344A486B8EC338559CC64534"/>
    <w:rsid w:val="008267E4"/>
  </w:style>
  <w:style w:type="paragraph" w:customStyle="1" w:styleId="4CCDA9CFC8114AAEBC090952EB421B9F">
    <w:name w:val="4CCDA9CFC8114AAEBC090952EB421B9F"/>
    <w:rsid w:val="008267E4"/>
  </w:style>
  <w:style w:type="paragraph" w:customStyle="1" w:styleId="92DFCCF38E7043DB9EDB7FD0A3C0F4F9">
    <w:name w:val="92DFCCF38E7043DB9EDB7FD0A3C0F4F9"/>
    <w:rsid w:val="008267E4"/>
  </w:style>
  <w:style w:type="paragraph" w:customStyle="1" w:styleId="E304A8010BEE443C93B5F2852A573550">
    <w:name w:val="E304A8010BEE443C93B5F2852A573550"/>
    <w:rsid w:val="008267E4"/>
  </w:style>
  <w:style w:type="paragraph" w:customStyle="1" w:styleId="05E9EF93F97A40A6B574398A8E317EEA">
    <w:name w:val="05E9EF93F97A40A6B574398A8E317EEA"/>
    <w:rsid w:val="008267E4"/>
  </w:style>
  <w:style w:type="paragraph" w:customStyle="1" w:styleId="29BC82BA6E5140FB82FB312C48BEDAA1">
    <w:name w:val="29BC82BA6E5140FB82FB312C48BEDAA1"/>
    <w:rsid w:val="008267E4"/>
  </w:style>
  <w:style w:type="paragraph" w:customStyle="1" w:styleId="7B5B4A91AF884624A657BF9FEDA28C90">
    <w:name w:val="7B5B4A91AF884624A657BF9FEDA28C90"/>
    <w:rsid w:val="008267E4"/>
  </w:style>
  <w:style w:type="paragraph" w:customStyle="1" w:styleId="EA957974CB934C7C8D8931ABB89CC3F5">
    <w:name w:val="EA957974CB934C7C8D8931ABB89CC3F5"/>
    <w:rsid w:val="008267E4"/>
  </w:style>
  <w:style w:type="paragraph" w:customStyle="1" w:styleId="1F0DF117886A432D915020CF174EECC0">
    <w:name w:val="1F0DF117886A432D915020CF174EECC0"/>
    <w:rsid w:val="008267E4"/>
  </w:style>
  <w:style w:type="paragraph" w:customStyle="1" w:styleId="C2853617F7F349B6B48578B439007ABA">
    <w:name w:val="C2853617F7F349B6B48578B439007ABA"/>
    <w:rsid w:val="008267E4"/>
  </w:style>
  <w:style w:type="paragraph" w:customStyle="1" w:styleId="B66A205151E849FA8885E95EF11EC2A4">
    <w:name w:val="B66A205151E849FA8885E95EF11EC2A4"/>
    <w:rsid w:val="008267E4"/>
  </w:style>
  <w:style w:type="paragraph" w:customStyle="1" w:styleId="61BAC2A222684DA5BD4C5A59C0426BD6">
    <w:name w:val="61BAC2A222684DA5BD4C5A59C0426BD6"/>
    <w:rsid w:val="008267E4"/>
  </w:style>
  <w:style w:type="paragraph" w:customStyle="1" w:styleId="BD8D9D78B8734564BDC48ED21B189A33">
    <w:name w:val="BD8D9D78B8734564BDC48ED21B189A33"/>
    <w:rsid w:val="008267E4"/>
  </w:style>
  <w:style w:type="paragraph" w:customStyle="1" w:styleId="A7F62571937B43C7A6B51D59F329ECE6">
    <w:name w:val="A7F62571937B43C7A6B51D59F329ECE6"/>
    <w:rsid w:val="008267E4"/>
  </w:style>
  <w:style w:type="paragraph" w:customStyle="1" w:styleId="53DE1FA31E1A45EFB27CBBE5E536ED97">
    <w:name w:val="53DE1FA31E1A45EFB27CBBE5E536ED97"/>
    <w:rsid w:val="008267E4"/>
  </w:style>
  <w:style w:type="paragraph" w:customStyle="1" w:styleId="725CFD7980004B82993BD5C5B020A388">
    <w:name w:val="725CFD7980004B82993BD5C5B020A388"/>
    <w:rsid w:val="006D5784"/>
  </w:style>
  <w:style w:type="paragraph" w:customStyle="1" w:styleId="360D4D7101BE4C0098DC0DD332173FAB">
    <w:name w:val="360D4D7101BE4C0098DC0DD332173FAB"/>
    <w:rsid w:val="00596F6E"/>
  </w:style>
  <w:style w:type="paragraph" w:customStyle="1" w:styleId="D4F62BD602D14A26A9897942D99A3C43">
    <w:name w:val="D4F62BD602D14A26A9897942D99A3C43"/>
    <w:rsid w:val="00596F6E"/>
  </w:style>
  <w:style w:type="paragraph" w:customStyle="1" w:styleId="6A4361D61BC84E358165B1192A2D70BF">
    <w:name w:val="6A4361D61BC84E358165B1192A2D70BF"/>
    <w:rsid w:val="00596F6E"/>
  </w:style>
  <w:style w:type="paragraph" w:customStyle="1" w:styleId="9AA341B13DAF4A7DA54370A1241CD621">
    <w:name w:val="9AA341B13DAF4A7DA54370A1241CD621"/>
    <w:rsid w:val="00596F6E"/>
  </w:style>
  <w:style w:type="paragraph" w:customStyle="1" w:styleId="24863D107C9F43EC916E410EE8DFDCC6">
    <w:name w:val="24863D107C9F43EC916E410EE8DFDCC6"/>
    <w:rsid w:val="00596F6E"/>
  </w:style>
  <w:style w:type="paragraph" w:customStyle="1" w:styleId="44344327DC7740048824BA3C276B3B94">
    <w:name w:val="44344327DC7740048824BA3C276B3B94"/>
    <w:rsid w:val="00596F6E"/>
  </w:style>
  <w:style w:type="paragraph" w:customStyle="1" w:styleId="C70DB86D9E4946119B208F64AF6308E0">
    <w:name w:val="C70DB86D9E4946119B208F64AF6308E0"/>
    <w:rsid w:val="00596F6E"/>
  </w:style>
  <w:style w:type="paragraph" w:customStyle="1" w:styleId="54316337CDA0410B92A45B72033A20B6">
    <w:name w:val="54316337CDA0410B92A45B72033A20B6"/>
    <w:rsid w:val="00596F6E"/>
  </w:style>
  <w:style w:type="paragraph" w:customStyle="1" w:styleId="B2212A19053E4802B703AF3D22D9FD1B">
    <w:name w:val="B2212A19053E4802B703AF3D22D9FD1B"/>
    <w:rsid w:val="00596F6E"/>
  </w:style>
  <w:style w:type="paragraph" w:customStyle="1" w:styleId="4922FF4878FB432D867B002B68A70AFD">
    <w:name w:val="4922FF4878FB432D867B002B68A70AFD"/>
    <w:rsid w:val="00596F6E"/>
  </w:style>
  <w:style w:type="paragraph" w:customStyle="1" w:styleId="199C5F243DEB48899650C0D0644F20C7">
    <w:name w:val="199C5F243DEB48899650C0D0644F20C7"/>
    <w:rsid w:val="00596F6E"/>
  </w:style>
  <w:style w:type="paragraph" w:customStyle="1" w:styleId="73582DB35F3F4B2E8E64B84EBABDE0E8">
    <w:name w:val="73582DB35F3F4B2E8E64B84EBABDE0E8"/>
    <w:rsid w:val="0091227F"/>
  </w:style>
  <w:style w:type="paragraph" w:customStyle="1" w:styleId="559A825307274DEDAD5CD78508788163">
    <w:name w:val="559A825307274DEDAD5CD78508788163"/>
    <w:rsid w:val="0091227F"/>
  </w:style>
  <w:style w:type="paragraph" w:customStyle="1" w:styleId="63111EB997B44BDD8660A373CA658C84">
    <w:name w:val="63111EB997B44BDD8660A373CA658C84"/>
    <w:rsid w:val="0091227F"/>
  </w:style>
  <w:style w:type="paragraph" w:customStyle="1" w:styleId="CA0963DE40C84B2E8A794B5B7C3D08B9">
    <w:name w:val="CA0963DE40C84B2E8A794B5B7C3D08B9"/>
    <w:rsid w:val="0091227F"/>
  </w:style>
  <w:style w:type="paragraph" w:customStyle="1" w:styleId="183FD0441E42475B94CB5E13DB3F5DA2">
    <w:name w:val="183FD0441E42475B94CB5E13DB3F5DA2"/>
    <w:rsid w:val="0091227F"/>
  </w:style>
  <w:style w:type="paragraph" w:customStyle="1" w:styleId="3CF2006B189C4860AAEA110920763E62">
    <w:name w:val="3CF2006B189C4860AAEA110920763E62"/>
    <w:rsid w:val="0091227F"/>
  </w:style>
  <w:style w:type="paragraph" w:customStyle="1" w:styleId="72582E7E17834ABC803AEFBAE41A9AC7">
    <w:name w:val="72582E7E17834ABC803AEFBAE41A9AC7"/>
    <w:rsid w:val="0091227F"/>
  </w:style>
  <w:style w:type="paragraph" w:customStyle="1" w:styleId="6AF9AFB31D3242EC98FA4F7347667B29">
    <w:name w:val="6AF9AFB31D3242EC98FA4F7347667B29"/>
    <w:rsid w:val="0091227F"/>
  </w:style>
  <w:style w:type="paragraph" w:customStyle="1" w:styleId="116D1541275F45DD8A09618A192CBB97">
    <w:name w:val="116D1541275F45DD8A09618A192CBB97"/>
    <w:rsid w:val="0091227F"/>
  </w:style>
  <w:style w:type="paragraph" w:customStyle="1" w:styleId="3415685E9B8148DF97B9E11E22E82673">
    <w:name w:val="3415685E9B8148DF97B9E11E22E82673"/>
    <w:rsid w:val="0091227F"/>
  </w:style>
  <w:style w:type="paragraph" w:customStyle="1" w:styleId="DA8AE428C27D41328E5B81321E0DD7BF">
    <w:name w:val="DA8AE428C27D41328E5B81321E0DD7BF"/>
    <w:rsid w:val="0091227F"/>
  </w:style>
  <w:style w:type="paragraph" w:customStyle="1" w:styleId="8E0FD526D2764EFEBAFFCB17D058BF48">
    <w:name w:val="8E0FD526D2764EFEBAFFCB17D058BF48"/>
    <w:rsid w:val="0091227F"/>
  </w:style>
  <w:style w:type="paragraph" w:customStyle="1" w:styleId="DF4AAAB222FC493791071AAAF90E3DD6">
    <w:name w:val="DF4AAAB222FC493791071AAAF90E3DD6"/>
    <w:rsid w:val="0091227F"/>
  </w:style>
  <w:style w:type="paragraph" w:customStyle="1" w:styleId="814A795B66B245D1BCE5404E589E4355">
    <w:name w:val="814A795B66B245D1BCE5404E589E4355"/>
    <w:rsid w:val="0091227F"/>
  </w:style>
  <w:style w:type="paragraph" w:customStyle="1" w:styleId="14D533227E144DD98F3142B96B66B906">
    <w:name w:val="14D533227E144DD98F3142B96B66B906"/>
    <w:rsid w:val="0091227F"/>
  </w:style>
  <w:style w:type="paragraph" w:customStyle="1" w:styleId="0C622130C3F54525ADA40EB1218B8570">
    <w:name w:val="0C622130C3F54525ADA40EB1218B8570"/>
    <w:rsid w:val="0091227F"/>
  </w:style>
  <w:style w:type="paragraph" w:customStyle="1" w:styleId="4ABFDB5E154445A4848B1CDC638173CF">
    <w:name w:val="4ABFDB5E154445A4848B1CDC638173CF"/>
    <w:rsid w:val="0091227F"/>
  </w:style>
  <w:style w:type="paragraph" w:customStyle="1" w:styleId="945211AA67D642CEABA9E397F89640AC">
    <w:name w:val="945211AA67D642CEABA9E397F89640AC"/>
    <w:rsid w:val="0091227F"/>
  </w:style>
  <w:style w:type="paragraph" w:customStyle="1" w:styleId="86710068DCBE42B788495858ADDB34EA">
    <w:name w:val="86710068DCBE42B788495858ADDB34EA"/>
    <w:rsid w:val="0091227F"/>
  </w:style>
  <w:style w:type="paragraph" w:customStyle="1" w:styleId="AAA3446BE8934DEB98AC82C409831C53">
    <w:name w:val="AAA3446BE8934DEB98AC82C409831C53"/>
    <w:rsid w:val="0091227F"/>
  </w:style>
  <w:style w:type="paragraph" w:customStyle="1" w:styleId="7C958FE6D20545DCA44F57330D2C4577">
    <w:name w:val="7C958FE6D20545DCA44F57330D2C4577"/>
    <w:rsid w:val="0091227F"/>
  </w:style>
  <w:style w:type="paragraph" w:customStyle="1" w:styleId="05D661410ADC45B79089B7958EB67E9A">
    <w:name w:val="05D661410ADC45B79089B7958EB67E9A"/>
    <w:rsid w:val="0091227F"/>
  </w:style>
  <w:style w:type="paragraph" w:customStyle="1" w:styleId="62570E290376407391EC837A3A06E648">
    <w:name w:val="62570E290376407391EC837A3A06E648"/>
    <w:rsid w:val="0091227F"/>
  </w:style>
  <w:style w:type="paragraph" w:customStyle="1" w:styleId="D1C38A71CE7C4E7084755651E6BCD924">
    <w:name w:val="D1C38A71CE7C4E7084755651E6BCD924"/>
    <w:rsid w:val="0091227F"/>
  </w:style>
  <w:style w:type="paragraph" w:customStyle="1" w:styleId="3E2F88EC01C04B26B5C3C7D15CB17867">
    <w:name w:val="3E2F88EC01C04B26B5C3C7D15CB17867"/>
    <w:rsid w:val="0091227F"/>
  </w:style>
  <w:style w:type="paragraph" w:customStyle="1" w:styleId="47F18B7C87C54A309F921E1641504C04">
    <w:name w:val="47F18B7C87C54A309F921E1641504C04"/>
    <w:rsid w:val="0091227F"/>
  </w:style>
  <w:style w:type="paragraph" w:customStyle="1" w:styleId="CFF6910440504C73B2BBEE34D8547C12">
    <w:name w:val="CFF6910440504C73B2BBEE34D8547C12"/>
    <w:rsid w:val="0091227F"/>
  </w:style>
  <w:style w:type="paragraph" w:customStyle="1" w:styleId="75D15F29C018409D8C46577DAE4E1630">
    <w:name w:val="75D15F29C018409D8C46577DAE4E1630"/>
    <w:rsid w:val="0091227F"/>
  </w:style>
  <w:style w:type="paragraph" w:customStyle="1" w:styleId="DBA413639017445A831FB9CCC2BB0437">
    <w:name w:val="DBA413639017445A831FB9CCC2BB0437"/>
    <w:rsid w:val="0091227F"/>
  </w:style>
  <w:style w:type="paragraph" w:customStyle="1" w:styleId="A1978B0728BC4DE6B3E7982629864629">
    <w:name w:val="A1978B0728BC4DE6B3E7982629864629"/>
    <w:rsid w:val="0091227F"/>
  </w:style>
  <w:style w:type="paragraph" w:customStyle="1" w:styleId="7591490DFA424724B5EEE77BA0E415F0">
    <w:name w:val="7591490DFA424724B5EEE77BA0E415F0"/>
    <w:rsid w:val="0091227F"/>
  </w:style>
  <w:style w:type="paragraph" w:customStyle="1" w:styleId="2BAE05673C6841BAB9FE7879AAAEF579">
    <w:name w:val="2BAE05673C6841BAB9FE7879AAAEF579"/>
    <w:rsid w:val="0091227F"/>
  </w:style>
  <w:style w:type="paragraph" w:customStyle="1" w:styleId="83E32A32BBBA429493911DE6E31267AA">
    <w:name w:val="83E32A32BBBA429493911DE6E31267AA"/>
    <w:rsid w:val="0091227F"/>
  </w:style>
  <w:style w:type="paragraph" w:customStyle="1" w:styleId="ADE1C45CCAD4446BBA14C5FF06832F88">
    <w:name w:val="ADE1C45CCAD4446BBA14C5FF06832F88"/>
    <w:rsid w:val="0091227F"/>
  </w:style>
  <w:style w:type="paragraph" w:customStyle="1" w:styleId="EF8D78067D664A1E93B2FEEEF3F89A8A">
    <w:name w:val="EF8D78067D664A1E93B2FEEEF3F89A8A"/>
    <w:rsid w:val="0091227F"/>
  </w:style>
  <w:style w:type="paragraph" w:customStyle="1" w:styleId="FB909A4D43364C51B3F55C69F4D5DC7C">
    <w:name w:val="FB909A4D43364C51B3F55C69F4D5DC7C"/>
    <w:rsid w:val="0091227F"/>
  </w:style>
  <w:style w:type="paragraph" w:customStyle="1" w:styleId="86B7DB1E8DBB49C6A62330421BC9E6DD">
    <w:name w:val="86B7DB1E8DBB49C6A62330421BC9E6DD"/>
    <w:rsid w:val="0091227F"/>
  </w:style>
  <w:style w:type="paragraph" w:customStyle="1" w:styleId="90D73304EE7C40959234A454FDB456EA">
    <w:name w:val="90D73304EE7C40959234A454FDB456EA"/>
    <w:rsid w:val="0091227F"/>
  </w:style>
  <w:style w:type="paragraph" w:customStyle="1" w:styleId="A8211255CB524397856A1A5043622EA0">
    <w:name w:val="A8211255CB524397856A1A5043622EA0"/>
    <w:rsid w:val="0091227F"/>
  </w:style>
  <w:style w:type="paragraph" w:customStyle="1" w:styleId="F599FD8722DF414DB649333A4DD747DE">
    <w:name w:val="F599FD8722DF414DB649333A4DD747DE"/>
    <w:rsid w:val="0091227F"/>
  </w:style>
  <w:style w:type="paragraph" w:customStyle="1" w:styleId="A674144DC60D47A89CC40451D8C5D540">
    <w:name w:val="A674144DC60D47A89CC40451D8C5D540"/>
    <w:rsid w:val="0091227F"/>
  </w:style>
  <w:style w:type="paragraph" w:customStyle="1" w:styleId="9A3E63272AC746C6A03B478E18A3DB7D">
    <w:name w:val="9A3E63272AC746C6A03B478E18A3DB7D"/>
    <w:rsid w:val="0091227F"/>
  </w:style>
  <w:style w:type="paragraph" w:customStyle="1" w:styleId="896975A01B3347338BCFF28C1B9C3F1F">
    <w:name w:val="896975A01B3347338BCFF28C1B9C3F1F"/>
    <w:rsid w:val="0091227F"/>
  </w:style>
  <w:style w:type="paragraph" w:customStyle="1" w:styleId="4FE54B65B65B4879B93A2D03BA5D2E07">
    <w:name w:val="4FE54B65B65B4879B93A2D03BA5D2E07"/>
    <w:rsid w:val="0091227F"/>
  </w:style>
  <w:style w:type="paragraph" w:customStyle="1" w:styleId="560DAC5E0D4A4138B0D42FB8F026AA65">
    <w:name w:val="560DAC5E0D4A4138B0D42FB8F026AA65"/>
    <w:rsid w:val="0091227F"/>
  </w:style>
  <w:style w:type="paragraph" w:customStyle="1" w:styleId="1DF0ADE9D45748379FA5DF959F8219D6">
    <w:name w:val="1DF0ADE9D45748379FA5DF959F8219D6"/>
    <w:rsid w:val="0091227F"/>
  </w:style>
  <w:style w:type="paragraph" w:customStyle="1" w:styleId="86886C5EBED84A65987302B770BF16FF">
    <w:name w:val="86886C5EBED84A65987302B770BF16FF"/>
    <w:rsid w:val="0091227F"/>
  </w:style>
  <w:style w:type="paragraph" w:customStyle="1" w:styleId="931B4DE8731844CCB4FBB7FBEBA07FA4">
    <w:name w:val="931B4DE8731844CCB4FBB7FBEBA07FA4"/>
    <w:rsid w:val="0091227F"/>
  </w:style>
  <w:style w:type="paragraph" w:customStyle="1" w:styleId="D566D05B808C485A99F5DFF725F10B7E">
    <w:name w:val="D566D05B808C485A99F5DFF725F10B7E"/>
    <w:rsid w:val="0091227F"/>
  </w:style>
  <w:style w:type="paragraph" w:customStyle="1" w:styleId="E4BA6045E21F4795B39AB406B61111C5">
    <w:name w:val="E4BA6045E21F4795B39AB406B61111C5"/>
    <w:rsid w:val="0091227F"/>
  </w:style>
  <w:style w:type="paragraph" w:customStyle="1" w:styleId="8FA18D466D2240B685397C2F616FBFE1">
    <w:name w:val="8FA18D466D2240B685397C2F616FBFE1"/>
    <w:rsid w:val="0091227F"/>
  </w:style>
  <w:style w:type="paragraph" w:customStyle="1" w:styleId="464DCF916814440D96BEC22AFC9897ED">
    <w:name w:val="464DCF916814440D96BEC22AFC9897ED"/>
    <w:rsid w:val="0091227F"/>
  </w:style>
  <w:style w:type="paragraph" w:customStyle="1" w:styleId="5A3973CE9BA24E489388993672474026">
    <w:name w:val="5A3973CE9BA24E489388993672474026"/>
    <w:rsid w:val="0091227F"/>
  </w:style>
  <w:style w:type="paragraph" w:customStyle="1" w:styleId="6D493BC4EEA94110A71DE5255450B440">
    <w:name w:val="6D493BC4EEA94110A71DE5255450B440"/>
    <w:rsid w:val="0091227F"/>
  </w:style>
  <w:style w:type="paragraph" w:customStyle="1" w:styleId="8B71E7D58E234145A9EAFDB2B113B782">
    <w:name w:val="8B71E7D58E234145A9EAFDB2B113B782"/>
    <w:rsid w:val="0091227F"/>
  </w:style>
  <w:style w:type="paragraph" w:customStyle="1" w:styleId="19B6FE5F4B3E47CC8C550C18A85799F0">
    <w:name w:val="19B6FE5F4B3E47CC8C550C18A85799F0"/>
    <w:rsid w:val="0091227F"/>
  </w:style>
  <w:style w:type="paragraph" w:customStyle="1" w:styleId="E9A81DE468CA4161B402836E85244468">
    <w:name w:val="E9A81DE468CA4161B402836E85244468"/>
    <w:rsid w:val="0091227F"/>
  </w:style>
  <w:style w:type="paragraph" w:customStyle="1" w:styleId="27427A6EE68542388438B1916CE769DC">
    <w:name w:val="27427A6EE68542388438B1916CE769DC"/>
    <w:rsid w:val="0091227F"/>
  </w:style>
  <w:style w:type="paragraph" w:customStyle="1" w:styleId="C4A830963702482AB87C2152DEA3EB95">
    <w:name w:val="C4A830963702482AB87C2152DEA3EB95"/>
    <w:rsid w:val="0091227F"/>
  </w:style>
  <w:style w:type="paragraph" w:customStyle="1" w:styleId="7DD8BF1F0B98429180BC8419BE93CED1">
    <w:name w:val="7DD8BF1F0B98429180BC8419BE93CED1"/>
    <w:rsid w:val="0091227F"/>
  </w:style>
  <w:style w:type="paragraph" w:customStyle="1" w:styleId="FF6CD256522A42ECBA4E2177736C0045">
    <w:name w:val="FF6CD256522A42ECBA4E2177736C0045"/>
    <w:rsid w:val="0091227F"/>
  </w:style>
  <w:style w:type="paragraph" w:customStyle="1" w:styleId="0BAB39BC123C4E8C818068A255F6DF62">
    <w:name w:val="0BAB39BC123C4E8C818068A255F6DF62"/>
    <w:rsid w:val="0091227F"/>
  </w:style>
  <w:style w:type="paragraph" w:customStyle="1" w:styleId="B885A983B10342EE9A13C38F74C058AC">
    <w:name w:val="B885A983B10342EE9A13C38F74C058AC"/>
    <w:rsid w:val="0091227F"/>
  </w:style>
  <w:style w:type="paragraph" w:customStyle="1" w:styleId="A6F97CB0241145ABB3D2F0D2B2CF057A">
    <w:name w:val="A6F97CB0241145ABB3D2F0D2B2CF057A"/>
    <w:rsid w:val="0091227F"/>
  </w:style>
  <w:style w:type="paragraph" w:customStyle="1" w:styleId="333AE7042BD14846AF5D093A895E94AC">
    <w:name w:val="333AE7042BD14846AF5D093A895E94AC"/>
    <w:rsid w:val="0091227F"/>
  </w:style>
  <w:style w:type="paragraph" w:customStyle="1" w:styleId="330B0B2189A8482CAE37FF4DB8693F75">
    <w:name w:val="330B0B2189A8482CAE37FF4DB8693F75"/>
    <w:rsid w:val="0091227F"/>
  </w:style>
  <w:style w:type="paragraph" w:customStyle="1" w:styleId="36942B54078045B6A4AC2B7AF157E99B">
    <w:name w:val="36942B54078045B6A4AC2B7AF157E99B"/>
    <w:rsid w:val="0091227F"/>
  </w:style>
  <w:style w:type="paragraph" w:customStyle="1" w:styleId="4CDE430CB70448128C3941B3F1A72E46">
    <w:name w:val="4CDE430CB70448128C3941B3F1A72E46"/>
    <w:rsid w:val="0091227F"/>
  </w:style>
  <w:style w:type="paragraph" w:customStyle="1" w:styleId="E0ACAE7B2F5D496BB3EA8915A8EE08D5">
    <w:name w:val="E0ACAE7B2F5D496BB3EA8915A8EE08D5"/>
    <w:rsid w:val="0091227F"/>
  </w:style>
  <w:style w:type="paragraph" w:customStyle="1" w:styleId="89BA9DEA0DEA4D07982E051B46C6B759">
    <w:name w:val="89BA9DEA0DEA4D07982E051B46C6B759"/>
    <w:rsid w:val="0091227F"/>
  </w:style>
  <w:style w:type="paragraph" w:customStyle="1" w:styleId="18C2952AFF17445B894ACAA3167A4510">
    <w:name w:val="18C2952AFF17445B894ACAA3167A4510"/>
    <w:rsid w:val="0091227F"/>
  </w:style>
  <w:style w:type="paragraph" w:customStyle="1" w:styleId="88443BA2CE924B51BC6FD2A9C86B2DF3">
    <w:name w:val="88443BA2CE924B51BC6FD2A9C86B2DF3"/>
    <w:rsid w:val="0091227F"/>
  </w:style>
  <w:style w:type="paragraph" w:customStyle="1" w:styleId="95188C84C995477A97CDC0BF1A9FACD5">
    <w:name w:val="95188C84C995477A97CDC0BF1A9FACD5"/>
    <w:rsid w:val="0091227F"/>
  </w:style>
  <w:style w:type="paragraph" w:customStyle="1" w:styleId="498E4AC401F94E1C88C2561F813426C0">
    <w:name w:val="498E4AC401F94E1C88C2561F813426C0"/>
    <w:rsid w:val="0091227F"/>
  </w:style>
  <w:style w:type="paragraph" w:customStyle="1" w:styleId="A6BEE6C0B68341838F01D64DD09D23FD">
    <w:name w:val="A6BEE6C0B68341838F01D64DD09D23FD"/>
    <w:rsid w:val="0091227F"/>
  </w:style>
  <w:style w:type="paragraph" w:customStyle="1" w:styleId="907AAF045CE94B4183AC21B355BD1C31">
    <w:name w:val="907AAF045CE94B4183AC21B355BD1C31"/>
    <w:rsid w:val="0091227F"/>
  </w:style>
  <w:style w:type="paragraph" w:customStyle="1" w:styleId="0F3810B63E6B45518083AF2E2C7482AE">
    <w:name w:val="0F3810B63E6B45518083AF2E2C7482AE"/>
    <w:rsid w:val="0091227F"/>
  </w:style>
  <w:style w:type="paragraph" w:customStyle="1" w:styleId="733146F403F246A093A840A4A7DF7D47">
    <w:name w:val="733146F403F246A093A840A4A7DF7D47"/>
    <w:rsid w:val="0091227F"/>
  </w:style>
  <w:style w:type="paragraph" w:customStyle="1" w:styleId="3DDBD975DB074302851E3B424DD91521">
    <w:name w:val="3DDBD975DB074302851E3B424DD91521"/>
    <w:rsid w:val="0091227F"/>
  </w:style>
  <w:style w:type="paragraph" w:customStyle="1" w:styleId="EADDD5258C2B4A6CB0C1A388B8573102">
    <w:name w:val="EADDD5258C2B4A6CB0C1A388B8573102"/>
    <w:rsid w:val="0091227F"/>
  </w:style>
  <w:style w:type="paragraph" w:customStyle="1" w:styleId="17756A7322AF4477B025E4D3915E03D1">
    <w:name w:val="17756A7322AF4477B025E4D3915E03D1"/>
    <w:rsid w:val="0091227F"/>
  </w:style>
  <w:style w:type="paragraph" w:customStyle="1" w:styleId="F77E0C9F236B44D88D0EBA595EB0144E">
    <w:name w:val="F77E0C9F236B44D88D0EBA595EB0144E"/>
    <w:rsid w:val="0091227F"/>
  </w:style>
  <w:style w:type="paragraph" w:customStyle="1" w:styleId="A526833CF28E4A8997BC46CA8A93839A">
    <w:name w:val="A526833CF28E4A8997BC46CA8A93839A"/>
    <w:rsid w:val="0091227F"/>
  </w:style>
  <w:style w:type="paragraph" w:customStyle="1" w:styleId="E99FA8BA61E24F0085F63AE13BEF1848">
    <w:name w:val="E99FA8BA61E24F0085F63AE13BEF1848"/>
    <w:rsid w:val="0091227F"/>
  </w:style>
  <w:style w:type="paragraph" w:customStyle="1" w:styleId="E881D9B045F64F1281725AFA65E83C20">
    <w:name w:val="E881D9B045F64F1281725AFA65E83C20"/>
    <w:rsid w:val="0091227F"/>
  </w:style>
  <w:style w:type="paragraph" w:customStyle="1" w:styleId="44A6567AB2A842C4A54331296B6731F5">
    <w:name w:val="44A6567AB2A842C4A54331296B6731F5"/>
    <w:rsid w:val="009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65827BDF90144A93DF0F7CD9216894" ma:contentTypeVersion="2" ma:contentTypeDescription="Create a new document." ma:contentTypeScope="" ma:versionID="e72f1c76e51b768f93e07653ab1d7f03">
  <xsd:schema xmlns:xsd="http://www.w3.org/2001/XMLSchema" xmlns:xs="http://www.w3.org/2001/XMLSchema" xmlns:p="http://schemas.microsoft.com/office/2006/metadata/properties" xmlns:ns2="aed3ed4e-76c1-45e6-aff0-cdcdc2a32782" targetNamespace="http://schemas.microsoft.com/office/2006/metadata/properties" ma:root="true" ma:fieldsID="8b80ebc70baa5b5066fdb23be48a3654" ns2:_="">
    <xsd:import namespace="aed3ed4e-76c1-45e6-aff0-cdcdc2a327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d4e-76c1-45e6-aff0-cdcdc2a327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DACF8-4C4F-42E0-9537-6992FEBB5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d4e-76c1-45e6-aff0-cdcdc2a327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3675076-D083-4729-A5B7-65DD8746262F}">
  <ds:schemaRefs>
    <ds:schemaRef ds:uri="http://schemas.microsoft.com/sharepoint/v3/contenttype/forms"/>
  </ds:schemaRefs>
</ds:datastoreItem>
</file>

<file path=customXml/itemProps3.xml><?xml version="1.0" encoding="utf-8"?>
<ds:datastoreItem xmlns:ds="http://schemas.openxmlformats.org/officeDocument/2006/customXml" ds:itemID="{DFB3F30E-C6A7-4D90-8670-AB6ADC2D7A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5C2213C-741E-42E5-BCFE-CFC3491EF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3724</Words>
  <Characters>21229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2018-08-19T20:15:00Z</dcterms:created>
  <dcterms:modified xsi:type="dcterms:W3CDTF">2018-08-27T23:37:00Z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4e257c-5848-4582-9a6f-34a182080e71_Enabled">
    <vt:lpwstr>True</vt:lpwstr>
  </property>
  <property fmtid="{D5CDD505-2E9C-101B-9397-08002B2CF9AE}" pid="3" name="MSIP_Label_074e257c-5848-4582-9a6f-34a182080e71_SiteId">
    <vt:lpwstr>72f988bf-86f1-41af-91ab-2d7cd011db47</vt:lpwstr>
  </property>
  <property fmtid="{D5CDD505-2E9C-101B-9397-08002B2CF9AE}" pid="4" name="MSIP_Label_074e257c-5848-4582-9a6f-34a182080e71_Owner">
    <vt:lpwstr>lsorgaar@microsoft.com</vt:lpwstr>
  </property>
  <property fmtid="{D5CDD505-2E9C-101B-9397-08002B2CF9AE}" pid="5" name="MSIP_Label_074e257c-5848-4582-9a6f-34a182080e71_SetDate">
    <vt:lpwstr>2017-11-07T16:51:57.2282906Z</vt:lpwstr>
  </property>
  <property fmtid="{D5CDD505-2E9C-101B-9397-08002B2CF9AE}" pid="6" name="MSIP_Label_074e257c-5848-4582-9a6f-34a182080e71_Name">
    <vt:lpwstr>Confidential</vt:lpwstr>
  </property>
  <property fmtid="{D5CDD505-2E9C-101B-9397-08002B2CF9AE}" pid="7" name="MSIP_Label_074e257c-5848-4582-9a6f-34a182080e71_Application">
    <vt:lpwstr>Microsoft Azure Information Protection</vt:lpwstr>
  </property>
  <property fmtid="{D5CDD505-2E9C-101B-9397-08002B2CF9AE}" pid="8" name="MSIP_Label_074e257c-5848-4582-9a6f-34a182080e71_Extended_MSFT_Method">
    <vt:lpwstr>Manual</vt:lpwstr>
  </property>
  <property fmtid="{D5CDD505-2E9C-101B-9397-08002B2CF9AE}" pid="9" name="MSIP_Label_9fbde396-1a24-4c79-8edf-9254a0f35055_Enabled">
    <vt:lpwstr>True</vt:lpwstr>
  </property>
  <property fmtid="{D5CDD505-2E9C-101B-9397-08002B2CF9AE}" pid="10" name="MSIP_Label_9fbde396-1a24-4c79-8edf-9254a0f35055_SiteId">
    <vt:lpwstr>72f988bf-86f1-41af-91ab-2d7cd011db47</vt:lpwstr>
  </property>
  <property fmtid="{D5CDD505-2E9C-101B-9397-08002B2CF9AE}" pid="11" name="MSIP_Label_9fbde396-1a24-4c79-8edf-9254a0f35055_Owner">
    <vt:lpwstr>lsorgaar@microsoft.com</vt:lpwstr>
  </property>
  <property fmtid="{D5CDD505-2E9C-101B-9397-08002B2CF9AE}" pid="12" name="MSIP_Label_9fbde396-1a24-4c79-8edf-9254a0f35055_SetDate">
    <vt:lpwstr>2017-11-07T16:51:57.2282906Z</vt:lpwstr>
  </property>
  <property fmtid="{D5CDD505-2E9C-101B-9397-08002B2CF9AE}" pid="13" name="MSIP_Label_9fbde396-1a24-4c79-8edf-9254a0f35055_Name">
    <vt:lpwstr>Microsoft Extended</vt:lpwstr>
  </property>
  <property fmtid="{D5CDD505-2E9C-101B-9397-08002B2CF9AE}" pid="14" name="MSIP_Label_9fbde396-1a24-4c79-8edf-9254a0f35055_Application">
    <vt:lpwstr>Microsoft Azure Information Protection</vt:lpwstr>
  </property>
  <property fmtid="{D5CDD505-2E9C-101B-9397-08002B2CF9AE}" pid="15" name="MSIP_Label_9fbde396-1a24-4c79-8edf-9254a0f35055_Parent">
    <vt:lpwstr>074e257c-5848-4582-9a6f-34a182080e71</vt:lpwstr>
  </property>
  <property fmtid="{D5CDD505-2E9C-101B-9397-08002B2CF9AE}" pid="16" name="MSIP_Label_9fbde396-1a24-4c79-8edf-9254a0f35055_Extended_MSFT_Method">
    <vt:lpwstr>Manual</vt:lpwstr>
  </property>
  <property fmtid="{D5CDD505-2E9C-101B-9397-08002B2CF9AE}" pid="17" name="Sensitivity">
    <vt:lpwstr>Confidential Microsoft Extended</vt:lpwstr>
  </property>
  <property fmtid="{D5CDD505-2E9C-101B-9397-08002B2CF9AE}" pid="18" name="ContentTypeId">
    <vt:lpwstr>0x010100DD65827BDF90144A93DF0F7CD9216894</vt:lpwstr>
  </property>
</Properties>
</file>